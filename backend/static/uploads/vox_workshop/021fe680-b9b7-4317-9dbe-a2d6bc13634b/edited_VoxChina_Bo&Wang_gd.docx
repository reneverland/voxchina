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43C3ADB2" w:rsidR="00F83105" w:rsidRDefault="003A36F3" w:rsidP="00B65BFD">
      <w:pPr>
        <w:pBdr>
          <w:top w:val="nil"/>
          <w:left w:val="nil"/>
          <w:bottom w:val="nil"/>
          <w:right w:val="nil"/>
          <w:between w:val="nil"/>
        </w:pBdr>
        <w:spacing w:line="275" w:lineRule="auto"/>
        <w:jc w:val="both"/>
        <w:rPr>
          <w:rFonts w:ascii="Google Sans Text" w:eastAsia="Google Sans Text" w:hAnsi="Google Sans Text" w:cs="Google Sans Text"/>
        </w:rPr>
      </w:pPr>
      <w:bookmarkStart w:id="0" w:name="OLE_LINK1"/>
      <w:r w:rsidRPr="003A36F3">
        <w:rPr>
          <w:rFonts w:ascii="Google Sans Text" w:eastAsia="Google Sans Text" w:hAnsi="Google Sans Text" w:cs="Google Sans Text"/>
        </w:rPr>
        <w:t>Integrating Jurisdictions, Dividing Workers</w:t>
      </w:r>
      <w:r>
        <w:rPr>
          <w:rFonts w:ascii="Google Sans Text" w:eastAsia="Google Sans Text" w:hAnsi="Google Sans Text" w:cs="Google Sans Text"/>
        </w:rPr>
        <w:t>: Consolidation, Labor Markets, and the Migrant-Local Wage Gap in China</w:t>
      </w:r>
    </w:p>
    <w:p w14:paraId="7562FC35" w14:textId="77777777" w:rsidR="00B65BFD" w:rsidRDefault="00B65BFD" w:rsidP="00B65BFD">
      <w:pPr>
        <w:pBdr>
          <w:top w:val="nil"/>
          <w:left w:val="nil"/>
          <w:bottom w:val="nil"/>
          <w:right w:val="nil"/>
          <w:between w:val="nil"/>
        </w:pBdr>
        <w:spacing w:line="275" w:lineRule="auto"/>
        <w:jc w:val="both"/>
        <w:rPr>
          <w:rFonts w:ascii="Google Sans Text" w:eastAsia="Google Sans Text" w:hAnsi="Google Sans Text" w:cs="Google Sans Text"/>
        </w:rPr>
      </w:pPr>
    </w:p>
    <w:p w14:paraId="00000002" w14:textId="7456244E" w:rsidR="00F83105" w:rsidRDefault="009E0818" w:rsidP="00B65BFD">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Shiyu Bo, Yi Wang</w:t>
      </w:r>
    </w:p>
    <w:p w14:paraId="27BBBF38" w14:textId="68A39CFC" w:rsidR="00F63800" w:rsidRDefault="00F63800" w:rsidP="00B65BFD">
      <w:pPr>
        <w:pBdr>
          <w:top w:val="nil"/>
          <w:left w:val="nil"/>
          <w:bottom w:val="nil"/>
          <w:right w:val="nil"/>
          <w:between w:val="nil"/>
        </w:pBdr>
        <w:spacing w:line="275" w:lineRule="auto"/>
        <w:jc w:val="both"/>
        <w:rPr>
          <w:rFonts w:ascii="Google Sans Text" w:eastAsia="Google Sans Text" w:hAnsi="Google Sans Text" w:cs="Google Sans Text"/>
        </w:rPr>
      </w:pPr>
    </w:p>
    <w:p w14:paraId="67CA60FC" w14:textId="498E5A21" w:rsidR="00F63800" w:rsidRPr="00F63800" w:rsidRDefault="00F63800" w:rsidP="00B65BFD">
      <w:pPr>
        <w:pBdr>
          <w:top w:val="nil"/>
          <w:left w:val="nil"/>
          <w:bottom w:val="nil"/>
          <w:right w:val="nil"/>
          <w:between w:val="nil"/>
        </w:pBdr>
        <w:spacing w:line="275" w:lineRule="auto"/>
        <w:jc w:val="both"/>
        <w:rPr>
          <w:rFonts w:ascii="Google Sans Text" w:eastAsia="Google Sans Text" w:hAnsi="Google Sans Text" w:cs="Google Sans Text"/>
          <w:i/>
          <w:iCs/>
        </w:rPr>
      </w:pPr>
      <w:r w:rsidRPr="00F63800">
        <w:rPr>
          <w:rFonts w:ascii="Google Sans Text" w:eastAsia="Google Sans Text" w:hAnsi="Google Sans Text" w:cs="Google Sans Text"/>
          <w:i/>
          <w:iCs/>
        </w:rPr>
        <w:t xml:space="preserve">We </w:t>
      </w:r>
      <w:r>
        <w:rPr>
          <w:rFonts w:ascii="Google Sans Text" w:eastAsia="Google Sans Text" w:hAnsi="Google Sans Text" w:cs="Google Sans Text"/>
          <w:i/>
          <w:iCs/>
        </w:rPr>
        <w:t>examine</w:t>
      </w:r>
      <w:r w:rsidRPr="00F63800">
        <w:rPr>
          <w:rFonts w:ascii="Google Sans Text" w:eastAsia="Google Sans Text" w:hAnsi="Google Sans Text" w:cs="Google Sans Text"/>
          <w:i/>
          <w:iCs/>
        </w:rPr>
        <w:t xml:space="preserve"> how China’s recent wave of city</w:t>
      </w:r>
      <w:del w:id="1" w:author="Gretchen Dykstra" w:date="2025-12-16T06:08:00Z" w16du:dateUtc="2025-12-16T11:08:00Z">
        <w:r w:rsidRPr="00F63800" w:rsidDel="00192415">
          <w:rPr>
            <w:rFonts w:ascii="Google Sans Text" w:eastAsia="Google Sans Text" w:hAnsi="Google Sans Text" w:cs="Google Sans Text"/>
            <w:i/>
            <w:iCs/>
          </w:rPr>
          <w:delText>–</w:delText>
        </w:r>
      </w:del>
      <w:ins w:id="2" w:author="Gretchen Dykstra" w:date="2025-12-16T06:08:00Z" w16du:dateUtc="2025-12-16T11:08:00Z">
        <w:r w:rsidR="00192415">
          <w:rPr>
            <w:rFonts w:ascii="Google Sans Text" w:eastAsia="Google Sans Text" w:hAnsi="Google Sans Text" w:cs="Google Sans Text"/>
            <w:i/>
            <w:iCs/>
          </w:rPr>
          <w:t>-</w:t>
        </w:r>
      </w:ins>
      <w:r w:rsidRPr="00F63800">
        <w:rPr>
          <w:rFonts w:ascii="Google Sans Text" w:eastAsia="Google Sans Text" w:hAnsi="Google Sans Text" w:cs="Google Sans Text"/>
          <w:i/>
          <w:iCs/>
        </w:rPr>
        <w:t xml:space="preserve">county mergers reshaped local labor markets. Using individual-level data from the China Migrants Dynamic Survey </w:t>
      </w:r>
      <w:del w:id="3" w:author="Gretchen Dykstra" w:date="2025-12-16T06:08:00Z" w16du:dateUtc="2025-12-16T11:08:00Z">
        <w:r w:rsidRPr="00F63800" w:rsidDel="00192415">
          <w:rPr>
            <w:rFonts w:ascii="Google Sans Text" w:eastAsia="Google Sans Text" w:hAnsi="Google Sans Text" w:cs="Google Sans Text"/>
            <w:i/>
            <w:iCs/>
          </w:rPr>
          <w:delText xml:space="preserve">(CMDS) </w:delText>
        </w:r>
      </w:del>
      <w:r w:rsidRPr="00F63800">
        <w:rPr>
          <w:rFonts w:ascii="Google Sans Text" w:eastAsia="Google Sans Text" w:hAnsi="Google Sans Text" w:cs="Google Sans Text"/>
          <w:i/>
          <w:iCs/>
        </w:rPr>
        <w:t>and a staggered difference-in-differences approach, we find that the reform boosted wages by strengthening local economies and improving governance. In merged jurisdictions, connectivity improved, tax enforcement became more effective, and access to local services expanded, reflecting genuine administrative integration. Yet the labor market gains were not uniform, with local residents benefiting more strongly than migrants, revealing how political consolidation can promote growth while altering its distribution across workers.</w:t>
      </w:r>
    </w:p>
    <w:p w14:paraId="7DAB107A" w14:textId="77777777" w:rsidR="00B65BFD" w:rsidRDefault="00B65BFD" w:rsidP="00B65BFD">
      <w:pPr>
        <w:pBdr>
          <w:top w:val="nil"/>
          <w:left w:val="nil"/>
          <w:bottom w:val="nil"/>
          <w:right w:val="nil"/>
          <w:between w:val="nil"/>
        </w:pBdr>
        <w:spacing w:line="275" w:lineRule="auto"/>
        <w:jc w:val="both"/>
        <w:rPr>
          <w:rFonts w:ascii="Google Sans Text" w:eastAsia="Google Sans Text" w:hAnsi="Google Sans Text" w:cs="Google Sans Text"/>
        </w:rPr>
      </w:pPr>
    </w:p>
    <w:p w14:paraId="6C4A3F8E" w14:textId="77C4F30C" w:rsidR="00B65BFD" w:rsidRDefault="009E0818" w:rsidP="00DE34DF">
      <w:pPr>
        <w:pBdr>
          <w:top w:val="nil"/>
          <w:left w:val="nil"/>
          <w:bottom w:val="nil"/>
          <w:right w:val="nil"/>
          <w:between w:val="nil"/>
        </w:pBdr>
        <w:spacing w:after="240" w:line="275" w:lineRule="auto"/>
        <w:jc w:val="both"/>
        <w:rPr>
          <w:rFonts w:ascii="Google Sans Text" w:eastAsia="Google Sans Text" w:hAnsi="Google Sans Text" w:cs="Google Sans Text"/>
          <w:color w:val="1B1C1D"/>
        </w:rPr>
      </w:pPr>
      <w:r>
        <w:rPr>
          <w:rFonts w:ascii="Google Sans Text" w:eastAsia="Google Sans Text" w:hAnsi="Google Sans Text" w:cs="Google Sans Text"/>
          <w:color w:val="1B1C1D"/>
        </w:rPr>
        <w:t>How large should a jurisdiction be? This question is a classic and enduring one in political economy. For decades, scholars have debated the trade-offs between the benefits of decentrali</w:t>
      </w:r>
      <w:r w:rsidR="00E47021">
        <w:rPr>
          <w:rFonts w:ascii="Google Sans Text" w:eastAsia="Google Sans Text" w:hAnsi="Google Sans Text" w:cs="Google Sans Text"/>
          <w:color w:val="1B1C1D"/>
        </w:rPr>
        <w:t>z</w:t>
      </w:r>
      <w:r>
        <w:rPr>
          <w:rFonts w:ascii="Google Sans Text" w:eastAsia="Google Sans Text" w:hAnsi="Google Sans Text" w:cs="Google Sans Text"/>
          <w:color w:val="1B1C1D"/>
        </w:rPr>
        <w:t>ed, local governance and the economies of scale that come with larger, more centrali</w:t>
      </w:r>
      <w:r w:rsidR="00B6013B">
        <w:rPr>
          <w:rFonts w:ascii="Google Sans Text" w:eastAsia="Google Sans Text" w:hAnsi="Google Sans Text" w:cs="Google Sans Text"/>
          <w:color w:val="1B1C1D"/>
        </w:rPr>
        <w:t>z</w:t>
      </w:r>
      <w:r>
        <w:rPr>
          <w:rFonts w:ascii="Google Sans Text" w:eastAsia="Google Sans Text" w:hAnsi="Google Sans Text" w:cs="Google Sans Text"/>
          <w:color w:val="1B1C1D"/>
        </w:rPr>
        <w:t>ed administrative areas (Alesina and Spolaore</w:t>
      </w:r>
      <w:del w:id="4" w:author="Gretchen Dykstra" w:date="2025-12-16T06:06:00Z" w16du:dateUtc="2025-12-16T11:06:00Z">
        <w:r w:rsidR="00700FC4" w:rsidDel="00A96402">
          <w:rPr>
            <w:rFonts w:ascii="Google Sans Text" w:eastAsia="Google Sans Text" w:hAnsi="Google Sans Text" w:cs="Google Sans Text"/>
            <w:color w:val="1B1C1D"/>
          </w:rPr>
          <w:delText>,</w:delText>
        </w:r>
      </w:del>
      <w:r w:rsidR="00700FC4">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2003</w:t>
      </w:r>
      <w:del w:id="5" w:author="Gretchen Dykstra" w:date="2025-12-16T06:06:00Z" w16du:dateUtc="2025-12-16T11:06:00Z">
        <w:r w:rsidR="003C57BD" w:rsidDel="00A96402">
          <w:rPr>
            <w:rFonts w:ascii="Google Sans Text" w:eastAsia="Google Sans Text" w:hAnsi="Google Sans Text" w:cs="Google Sans Text"/>
            <w:color w:val="1B1C1D"/>
          </w:rPr>
          <w:delText xml:space="preserve">; </w:delText>
        </w:r>
      </w:del>
      <w:ins w:id="6" w:author="Gretchen Dykstra" w:date="2025-12-16T06:06:00Z" w16du:dateUtc="2025-12-16T11:06:00Z">
        <w:r w:rsidR="00A96402">
          <w:rPr>
            <w:rFonts w:ascii="Google Sans Text" w:eastAsia="Google Sans Text" w:hAnsi="Google Sans Text" w:cs="Google Sans Text"/>
            <w:color w:val="1B1C1D"/>
          </w:rPr>
          <w:t>,</w:t>
        </w:r>
        <w:r w:rsidR="00A96402">
          <w:rPr>
            <w:rFonts w:ascii="Google Sans Text" w:eastAsia="Google Sans Text" w:hAnsi="Google Sans Text" w:cs="Google Sans Text"/>
            <w:color w:val="1B1C1D"/>
          </w:rPr>
          <w:t xml:space="preserve"> </w:t>
        </w:r>
      </w:ins>
      <w:r w:rsidR="003C57BD" w:rsidRPr="003C57BD">
        <w:rPr>
          <w:rFonts w:ascii="Google Sans Text" w:eastAsia="Google Sans Text" w:hAnsi="Google Sans Text" w:cs="Google Sans Text"/>
          <w:color w:val="1B1C1D"/>
        </w:rPr>
        <w:t>Redding and Sturm</w:t>
      </w:r>
      <w:del w:id="7" w:author="Gretchen Dykstra" w:date="2025-12-16T06:06:00Z" w16du:dateUtc="2025-12-16T11:06:00Z">
        <w:r w:rsidR="003C57BD" w:rsidRPr="003C57BD" w:rsidDel="00A96402">
          <w:rPr>
            <w:rFonts w:ascii="Google Sans Text" w:eastAsia="Google Sans Text" w:hAnsi="Google Sans Text" w:cs="Google Sans Text"/>
            <w:color w:val="1B1C1D"/>
          </w:rPr>
          <w:delText>,</w:delText>
        </w:r>
      </w:del>
      <w:r w:rsidR="003C57BD" w:rsidRPr="003C57BD">
        <w:rPr>
          <w:rFonts w:ascii="Google Sans Text" w:eastAsia="Google Sans Text" w:hAnsi="Google Sans Text" w:cs="Google Sans Text"/>
          <w:color w:val="1B1C1D"/>
        </w:rPr>
        <w:t xml:space="preserve"> 2008</w:t>
      </w:r>
      <w:r>
        <w:rPr>
          <w:rFonts w:ascii="Google Sans Text" w:eastAsia="Google Sans Text" w:hAnsi="Google Sans Text" w:cs="Google Sans Text"/>
          <w:color w:val="1B1C1D"/>
        </w:rPr>
        <w:t>). In many developing and emerging economies, a key concern is that smaller, fragmented jurisdictions can lead to local protectionism and administrative barriers that stifle economic integration and growth</w:t>
      </w:r>
      <w:r w:rsidR="000A3844">
        <w:rPr>
          <w:rFonts w:ascii="Google Sans Text" w:eastAsia="Google Sans Text" w:hAnsi="Google Sans Text" w:cs="Google Sans Text"/>
          <w:color w:val="1B1C1D"/>
        </w:rPr>
        <w:t xml:space="preserve"> </w:t>
      </w:r>
      <w:r w:rsidR="000A3844" w:rsidRPr="000A3844">
        <w:rPr>
          <w:rFonts w:ascii="Google Sans Text" w:eastAsia="Google Sans Text" w:hAnsi="Google Sans Text" w:cs="Google Sans Text"/>
          <w:color w:val="1B1C1D"/>
        </w:rPr>
        <w:t>(Bazzi and Gudgeon</w:t>
      </w:r>
      <w:r w:rsidR="00700FC4">
        <w:rPr>
          <w:rFonts w:ascii="Google Sans Text" w:eastAsia="Google Sans Text" w:hAnsi="Google Sans Text" w:cs="Google Sans Text"/>
          <w:color w:val="1B1C1D"/>
        </w:rPr>
        <w:t xml:space="preserve">, </w:t>
      </w:r>
      <w:r w:rsidR="000A3844" w:rsidRPr="000A3844">
        <w:rPr>
          <w:rFonts w:ascii="Google Sans Text" w:eastAsia="Google Sans Text" w:hAnsi="Google Sans Text" w:cs="Google Sans Text"/>
          <w:color w:val="1B1C1D"/>
        </w:rPr>
        <w:t>2021)</w:t>
      </w:r>
      <w:r>
        <w:rPr>
          <w:rFonts w:ascii="Google Sans Text" w:eastAsia="Google Sans Text" w:hAnsi="Google Sans Text" w:cs="Google Sans Text"/>
          <w:color w:val="1B1C1D"/>
        </w:rPr>
        <w:t>.</w:t>
      </w:r>
      <w:r w:rsidR="000A3844">
        <w:rPr>
          <w:rFonts w:ascii="Google Sans Text" w:eastAsia="Google Sans Text" w:hAnsi="Google Sans Text" w:cs="Google Sans Text"/>
          <w:color w:val="1B1C1D"/>
        </w:rPr>
        <w:t xml:space="preserve"> </w:t>
      </w:r>
      <w:r>
        <w:rPr>
          <w:rFonts w:ascii="Google Sans Text" w:eastAsia="Google Sans Text" w:hAnsi="Google Sans Text" w:cs="Google Sans Text"/>
          <w:color w:val="1B1C1D"/>
        </w:rPr>
        <w:t xml:space="preserve">Consequently, many governments have pursued policies of jurisdictional consolidation. </w:t>
      </w:r>
    </w:p>
    <w:p w14:paraId="00000005" w14:textId="68FFA9D9" w:rsidR="00F83105" w:rsidRDefault="00B65BFD" w:rsidP="00B65BFD">
      <w:pPr>
        <w:pBdr>
          <w:top w:val="nil"/>
          <w:left w:val="nil"/>
          <w:bottom w:val="nil"/>
          <w:right w:val="nil"/>
          <w:between w:val="nil"/>
        </w:pBdr>
        <w:spacing w:after="240" w:line="275" w:lineRule="auto"/>
        <w:jc w:val="both"/>
        <w:rPr>
          <w:rFonts w:ascii="Google Sans Text" w:eastAsia="Google Sans Text" w:hAnsi="Google Sans Text" w:cs="Google Sans Text"/>
          <w:color w:val="1B1C1D"/>
        </w:rPr>
      </w:pPr>
      <w:r w:rsidRPr="00B65BFD">
        <w:rPr>
          <w:rFonts w:ascii="Google Sans Text" w:eastAsia="Google Sans Text" w:hAnsi="Google Sans Text" w:cs="Google Sans Text"/>
          <w:color w:val="1B1C1D"/>
        </w:rPr>
        <w:t xml:space="preserve">In China, </w:t>
      </w:r>
      <w:commentRangeStart w:id="8"/>
      <w:commentRangeStart w:id="9"/>
      <w:r w:rsidRPr="00B65BFD">
        <w:rPr>
          <w:rFonts w:ascii="Google Sans Text" w:eastAsia="Google Sans Text" w:hAnsi="Google Sans Text" w:cs="Google Sans Text"/>
          <w:color w:val="1B1C1D"/>
        </w:rPr>
        <w:t xml:space="preserve">a wave of such reforms </w:t>
      </w:r>
      <w:commentRangeEnd w:id="8"/>
      <w:r w:rsidR="00B6013B">
        <w:rPr>
          <w:rStyle w:val="CommentReference"/>
        </w:rPr>
        <w:commentReference w:id="8"/>
      </w:r>
      <w:commentRangeEnd w:id="9"/>
      <w:r w:rsidR="00F7471E">
        <w:rPr>
          <w:rStyle w:val="CommentReference"/>
        </w:rPr>
        <w:commentReference w:id="9"/>
      </w:r>
      <w:del w:id="10" w:author="Gretchen Dykstra" w:date="2025-12-16T06:11:00Z" w16du:dateUtc="2025-12-16T11:11:00Z">
        <w:r w:rsidR="001175E3" w:rsidDel="00D51669">
          <w:rPr>
            <w:rFonts w:ascii="Google Sans Text" w:hAnsi="Google Sans Text" w:cs="Google Sans Text"/>
            <w:color w:val="1B1C1D"/>
          </w:rPr>
          <w:delText xml:space="preserve">from </w:delText>
        </w:r>
      </w:del>
      <w:ins w:id="11" w:author="Gretchen Dykstra" w:date="2025-12-16T06:11:00Z" w16du:dateUtc="2025-12-16T11:11:00Z">
        <w:r w:rsidR="00D51669">
          <w:rPr>
            <w:rFonts w:ascii="Google Sans Text" w:hAnsi="Google Sans Text" w:cs="Google Sans Text"/>
            <w:color w:val="1B1C1D"/>
          </w:rPr>
          <w:t>since</w:t>
        </w:r>
        <w:r w:rsidR="00D51669">
          <w:rPr>
            <w:rFonts w:ascii="Google Sans Text" w:hAnsi="Google Sans Text" w:cs="Google Sans Text"/>
            <w:color w:val="1B1C1D"/>
          </w:rPr>
          <w:t xml:space="preserve"> </w:t>
        </w:r>
      </w:ins>
      <w:r w:rsidR="001175E3">
        <w:rPr>
          <w:rFonts w:ascii="Google Sans Text" w:hAnsi="Google Sans Text" w:cs="Google Sans Text"/>
          <w:color w:val="1B1C1D"/>
        </w:rPr>
        <w:t xml:space="preserve">the 1980s </w:t>
      </w:r>
      <w:r w:rsidRPr="00B65BFD">
        <w:rPr>
          <w:rFonts w:ascii="Google Sans Text" w:eastAsia="Google Sans Text" w:hAnsi="Google Sans Text" w:cs="Google Sans Text"/>
          <w:color w:val="1B1C1D"/>
        </w:rPr>
        <w:t xml:space="preserve">has focused on administrative integration, aiming to break down internal barriers and create more unified and efficient metropolitan markets. Recent research, such as Han and Wu (2024), confirms that these reforms can spur aggregate economic development and improve firm performance. Yet, while we know that such mergers can boost growth, less is known about what they mean for the people living and working in these areas. Do the benefits of consolidation flow </w:t>
      </w:r>
      <w:ins w:id="12" w:author="Gretchen Dykstra" w:date="2025-12-16T06:12:00Z" w16du:dateUtc="2025-12-16T11:12:00Z">
        <w:r w:rsidR="00D51669" w:rsidRPr="00B65BFD">
          <w:rPr>
            <w:rFonts w:ascii="Google Sans Text" w:eastAsia="Google Sans Text" w:hAnsi="Google Sans Text" w:cs="Google Sans Text"/>
            <w:color w:val="1B1C1D"/>
          </w:rPr>
          <w:t>equally</w:t>
        </w:r>
        <w:r w:rsidR="00D51669" w:rsidRPr="00B65BFD">
          <w:rPr>
            <w:rFonts w:ascii="Google Sans Text" w:eastAsia="Google Sans Text" w:hAnsi="Google Sans Text" w:cs="Google Sans Text"/>
            <w:color w:val="1B1C1D"/>
          </w:rPr>
          <w:t xml:space="preserve"> </w:t>
        </w:r>
      </w:ins>
      <w:r w:rsidRPr="00B65BFD">
        <w:rPr>
          <w:rFonts w:ascii="Google Sans Text" w:eastAsia="Google Sans Text" w:hAnsi="Google Sans Text" w:cs="Google Sans Text"/>
          <w:color w:val="1B1C1D"/>
        </w:rPr>
        <w:t>to everyone</w:t>
      </w:r>
      <w:del w:id="13" w:author="Gretchen Dykstra" w:date="2025-12-16T06:12:00Z" w16du:dateUtc="2025-12-16T11:12:00Z">
        <w:r w:rsidRPr="00B65BFD" w:rsidDel="00D51669">
          <w:rPr>
            <w:rFonts w:ascii="Google Sans Text" w:eastAsia="Google Sans Text" w:hAnsi="Google Sans Text" w:cs="Google Sans Text"/>
            <w:color w:val="1B1C1D"/>
          </w:rPr>
          <w:delText xml:space="preserve"> equally</w:delText>
        </w:r>
      </w:del>
      <w:r w:rsidRPr="00B65BFD">
        <w:rPr>
          <w:rFonts w:ascii="Google Sans Text" w:eastAsia="Google Sans Text" w:hAnsi="Google Sans Text" w:cs="Google Sans Text"/>
          <w:color w:val="1B1C1D"/>
        </w:rPr>
        <w:t>? This question is particularly salient in the Chinese context, which is characteri</w:t>
      </w:r>
      <w:r w:rsidR="00B6013B">
        <w:rPr>
          <w:rFonts w:ascii="Google Sans Text" w:eastAsia="Google Sans Text" w:hAnsi="Google Sans Text" w:cs="Google Sans Text"/>
          <w:color w:val="1B1C1D"/>
        </w:rPr>
        <w:t>z</w:t>
      </w:r>
      <w:r w:rsidRPr="00B65BFD">
        <w:rPr>
          <w:rFonts w:ascii="Google Sans Text" w:eastAsia="Google Sans Text" w:hAnsi="Google Sans Text" w:cs="Google Sans Text"/>
          <w:color w:val="1B1C1D"/>
        </w:rPr>
        <w:t>ed by a highly mobile labor force of migrant workers who often face different opportunities than local residents</w:t>
      </w:r>
      <w:r w:rsidR="00700FC4" w:rsidRPr="00700FC4">
        <w:t xml:space="preserve"> </w:t>
      </w:r>
      <w:r w:rsidR="00700FC4" w:rsidRPr="00700FC4">
        <w:rPr>
          <w:rFonts w:ascii="Google Sans Text" w:eastAsia="Google Sans Text" w:hAnsi="Google Sans Text" w:cs="Google Sans Text"/>
          <w:color w:val="1B1C1D"/>
        </w:rPr>
        <w:t>(An et al.</w:t>
      </w:r>
      <w:del w:id="14" w:author="Gretchen Dykstra" w:date="2025-12-16T06:12:00Z" w16du:dateUtc="2025-12-16T11:12:00Z">
        <w:r w:rsidR="00700FC4" w:rsidRPr="00700FC4" w:rsidDel="00D51669">
          <w:rPr>
            <w:rFonts w:ascii="Google Sans Text" w:eastAsia="Google Sans Text" w:hAnsi="Google Sans Text" w:cs="Google Sans Text"/>
            <w:color w:val="1B1C1D"/>
          </w:rPr>
          <w:delText>,</w:delText>
        </w:r>
      </w:del>
      <w:r w:rsidR="00700FC4" w:rsidRPr="00700FC4">
        <w:rPr>
          <w:rFonts w:ascii="Google Sans Text" w:eastAsia="Google Sans Text" w:hAnsi="Google Sans Text" w:cs="Google Sans Text"/>
          <w:color w:val="1B1C1D"/>
        </w:rPr>
        <w:t xml:space="preserve"> 2024</w:t>
      </w:r>
      <w:del w:id="15" w:author="Gretchen Dykstra" w:date="2025-12-16T06:12:00Z" w16du:dateUtc="2025-12-16T11:12:00Z">
        <w:r w:rsidR="00700FC4" w:rsidRPr="00700FC4" w:rsidDel="00D51669">
          <w:rPr>
            <w:rFonts w:ascii="Google Sans Text" w:eastAsia="Google Sans Text" w:hAnsi="Google Sans Text" w:cs="Google Sans Text"/>
            <w:color w:val="1B1C1D"/>
          </w:rPr>
          <w:delText xml:space="preserve">; </w:delText>
        </w:r>
      </w:del>
      <w:ins w:id="16" w:author="Gretchen Dykstra" w:date="2025-12-16T06:12:00Z" w16du:dateUtc="2025-12-16T11:12:00Z">
        <w:r w:rsidR="00D51669">
          <w:rPr>
            <w:rFonts w:ascii="Google Sans Text" w:eastAsia="Google Sans Text" w:hAnsi="Google Sans Text" w:cs="Google Sans Text"/>
            <w:color w:val="1B1C1D"/>
          </w:rPr>
          <w:t>,</w:t>
        </w:r>
        <w:r w:rsidR="00D51669" w:rsidRPr="00700FC4">
          <w:rPr>
            <w:rFonts w:ascii="Google Sans Text" w:eastAsia="Google Sans Text" w:hAnsi="Google Sans Text" w:cs="Google Sans Text"/>
            <w:color w:val="1B1C1D"/>
          </w:rPr>
          <w:t xml:space="preserve"> </w:t>
        </w:r>
      </w:ins>
      <w:r w:rsidR="00700FC4" w:rsidRPr="00700FC4">
        <w:rPr>
          <w:rFonts w:ascii="Google Sans Text" w:eastAsia="Google Sans Text" w:hAnsi="Google Sans Text" w:cs="Google Sans Text"/>
          <w:color w:val="1B1C1D"/>
        </w:rPr>
        <w:t>Zhang et al.</w:t>
      </w:r>
      <w:del w:id="17" w:author="Gretchen Dykstra" w:date="2025-12-16T06:12:00Z" w16du:dateUtc="2025-12-16T11:12:00Z">
        <w:r w:rsidR="00700FC4" w:rsidRPr="00700FC4" w:rsidDel="00D51669">
          <w:rPr>
            <w:rFonts w:ascii="Google Sans Text" w:eastAsia="Google Sans Text" w:hAnsi="Google Sans Text" w:cs="Google Sans Text"/>
            <w:color w:val="1B1C1D"/>
          </w:rPr>
          <w:delText>,</w:delText>
        </w:r>
      </w:del>
      <w:r w:rsidR="00700FC4" w:rsidRPr="00700FC4">
        <w:rPr>
          <w:rFonts w:ascii="Google Sans Text" w:eastAsia="Google Sans Text" w:hAnsi="Google Sans Text" w:cs="Google Sans Text"/>
          <w:color w:val="1B1C1D"/>
        </w:rPr>
        <w:t xml:space="preserve"> 2024)</w:t>
      </w:r>
      <w:r w:rsidRPr="00B65BFD">
        <w:rPr>
          <w:rFonts w:ascii="Google Sans Text" w:eastAsia="Google Sans Text" w:hAnsi="Google Sans Text" w:cs="Google Sans Text"/>
          <w:color w:val="1B1C1D"/>
        </w:rPr>
        <w:t>.</w:t>
      </w:r>
    </w:p>
    <w:bookmarkEnd w:id="0"/>
    <w:p w14:paraId="00000007" w14:textId="1B9E49F0" w:rsidR="00F83105" w:rsidRDefault="00B65BFD" w:rsidP="00B65BFD">
      <w:pPr>
        <w:pBdr>
          <w:top w:val="nil"/>
          <w:left w:val="nil"/>
          <w:bottom w:val="nil"/>
          <w:right w:val="nil"/>
          <w:between w:val="nil"/>
        </w:pBdr>
        <w:spacing w:after="240" w:line="275" w:lineRule="auto"/>
        <w:jc w:val="both"/>
        <w:rPr>
          <w:rFonts w:ascii="Google Sans Text" w:eastAsia="Google Sans Text" w:hAnsi="Google Sans Text" w:cs="Google Sans Text"/>
          <w:color w:val="1B1C1D"/>
        </w:rPr>
      </w:pPr>
      <w:r w:rsidRPr="00B65BFD">
        <w:rPr>
          <w:rFonts w:ascii="Google Sans Text" w:eastAsia="Google Sans Text" w:hAnsi="Google Sans Text" w:cs="Google Sans Text"/>
          <w:color w:val="1B1C1D"/>
        </w:rPr>
        <w:t xml:space="preserve">In </w:t>
      </w:r>
      <w:r w:rsidR="00E455F4">
        <w:rPr>
          <w:rFonts w:ascii="Google Sans Text" w:eastAsia="Google Sans Text" w:hAnsi="Google Sans Text" w:cs="Google Sans Text"/>
          <w:color w:val="1B1C1D"/>
        </w:rPr>
        <w:t>our</w:t>
      </w:r>
      <w:r w:rsidRPr="00B65BFD">
        <w:rPr>
          <w:rFonts w:ascii="Google Sans Text" w:eastAsia="Google Sans Text" w:hAnsi="Google Sans Text" w:cs="Google Sans Text"/>
          <w:color w:val="1B1C1D"/>
        </w:rPr>
        <w:t xml:space="preserve"> recent paper (Bo and Wang</w:t>
      </w:r>
      <w:r w:rsidR="00700FC4">
        <w:rPr>
          <w:rFonts w:ascii="Google Sans Text" w:eastAsia="Google Sans Text" w:hAnsi="Google Sans Text" w:cs="Google Sans Text"/>
          <w:color w:val="1B1C1D"/>
        </w:rPr>
        <w:t xml:space="preserve">, </w:t>
      </w:r>
      <w:r w:rsidRPr="00B65BFD">
        <w:rPr>
          <w:rFonts w:ascii="Google Sans Text" w:eastAsia="Google Sans Text" w:hAnsi="Google Sans Text" w:cs="Google Sans Text"/>
          <w:color w:val="1B1C1D"/>
        </w:rPr>
        <w:t>2025), we investigate the labor market consequences of one of China’s most significant consolidation reforms</w:t>
      </w:r>
      <w:del w:id="18" w:author="Gretchen Dykstra" w:date="2025-12-16T06:13:00Z" w16du:dateUtc="2025-12-16T11:13:00Z">
        <w:r w:rsidRPr="00B65BFD" w:rsidDel="009D019B">
          <w:rPr>
            <w:rFonts w:ascii="Google Sans Text" w:eastAsia="Google Sans Text" w:hAnsi="Google Sans Text" w:cs="Google Sans Text"/>
            <w:color w:val="1B1C1D"/>
          </w:rPr>
          <w:delText>—</w:delText>
        </w:r>
      </w:del>
      <w:ins w:id="19" w:author="Gretchen Dykstra" w:date="2025-12-16T06:13:00Z" w16du:dateUtc="2025-12-16T11:13:00Z">
        <w:r w:rsidR="009D019B">
          <w:rPr>
            <w:rFonts w:ascii="Google Sans Text" w:eastAsia="Google Sans Text" w:hAnsi="Google Sans Text" w:cs="Google Sans Text"/>
            <w:color w:val="1B1C1D"/>
          </w:rPr>
          <w:t xml:space="preserve">: </w:t>
        </w:r>
      </w:ins>
      <w:r w:rsidRPr="00B65BFD">
        <w:rPr>
          <w:rFonts w:ascii="Google Sans Text" w:eastAsia="Google Sans Text" w:hAnsi="Google Sans Text" w:cs="Google Sans Text"/>
          <w:color w:val="1B1C1D"/>
        </w:rPr>
        <w:t>the “</w:t>
      </w:r>
      <w:commentRangeStart w:id="20"/>
      <w:commentRangeStart w:id="21"/>
      <w:r w:rsidRPr="00B65BFD">
        <w:rPr>
          <w:rFonts w:ascii="Google Sans Text" w:eastAsia="Google Sans Text" w:hAnsi="Google Sans Text" w:cs="Google Sans Text"/>
          <w:color w:val="1B1C1D"/>
        </w:rPr>
        <w:t xml:space="preserve">city-county merger” </w:t>
      </w:r>
      <w:commentRangeEnd w:id="20"/>
      <w:r w:rsidR="00B6013B">
        <w:rPr>
          <w:rStyle w:val="CommentReference"/>
        </w:rPr>
        <w:commentReference w:id="20"/>
      </w:r>
      <w:commentRangeEnd w:id="21"/>
      <w:r w:rsidR="00F7471E">
        <w:rPr>
          <w:rStyle w:val="CommentReference"/>
        </w:rPr>
        <w:commentReference w:id="21"/>
      </w:r>
      <w:r w:rsidRPr="00B65BFD">
        <w:rPr>
          <w:rFonts w:ascii="Google Sans Text" w:eastAsia="Google Sans Text" w:hAnsi="Google Sans Text" w:cs="Google Sans Text"/>
          <w:color w:val="1B1C1D"/>
        </w:rPr>
        <w:t xml:space="preserve">(known in Chinese as </w:t>
      </w:r>
      <w:r w:rsidRPr="00303011">
        <w:rPr>
          <w:rFonts w:ascii="Google Sans Text" w:eastAsia="Google Sans Text" w:hAnsi="Google Sans Text" w:cs="Google Sans Text"/>
          <w:i/>
          <w:iCs/>
          <w:color w:val="1B1C1D"/>
        </w:rPr>
        <w:t>chexian shequ</w:t>
      </w:r>
      <w:r w:rsidRPr="00B65BFD">
        <w:rPr>
          <w:rFonts w:ascii="Google Sans Text" w:eastAsia="Google Sans Text" w:hAnsi="Google Sans Text" w:cs="Google Sans Text"/>
          <w:color w:val="1B1C1D"/>
        </w:rPr>
        <w:t>)</w:t>
      </w:r>
      <w:r w:rsidR="001175E3">
        <w:rPr>
          <w:rFonts w:ascii="Google Sans Text" w:hAnsi="Google Sans Text" w:cs="Google Sans Text"/>
          <w:color w:val="1B1C1D"/>
        </w:rPr>
        <w:t>, beginning in 2000</w:t>
      </w:r>
      <w:r w:rsidRPr="00B65BFD">
        <w:rPr>
          <w:rFonts w:ascii="Google Sans Text" w:eastAsia="Google Sans Text" w:hAnsi="Google Sans Text" w:cs="Google Sans Text"/>
          <w:color w:val="1B1C1D"/>
        </w:rPr>
        <w:t xml:space="preserve">. This policy converts administratively independent counties, which traditionally had significant autonomy over local affairs, into urban districts under the same prefecture government. The change effectively transfers control over urban planning, land supply, and infrastructure from the county to the prefecture level. </w:t>
      </w:r>
      <w:r w:rsidR="00D64C74">
        <w:rPr>
          <w:rFonts w:ascii="Google Sans Text" w:hAnsi="Google Sans Text" w:cs="Google Sans Text"/>
          <w:color w:val="1B1C1D"/>
        </w:rPr>
        <w:t>T</w:t>
      </w:r>
      <w:r w:rsidR="00D64C74" w:rsidRPr="00D64C74">
        <w:rPr>
          <w:rFonts w:ascii="Google Sans Text" w:eastAsia="Google Sans Text" w:hAnsi="Google Sans Text" w:cs="Google Sans Text"/>
          <w:color w:val="1B1C1D"/>
        </w:rPr>
        <w:t xml:space="preserve">hese consolidations are not locally determined; they are top-down decisions ultimately approved by the central government based on criteria regarding a </w:t>
      </w:r>
      <w:del w:id="22" w:author="Gretchen Dykstra" w:date="2025-12-16T06:13:00Z" w16du:dateUtc="2025-12-16T11:13:00Z">
        <w:r w:rsidR="00D64C74" w:rsidRPr="00D64C74" w:rsidDel="009D019B">
          <w:rPr>
            <w:rFonts w:ascii="Google Sans Text" w:eastAsia="Google Sans Text" w:hAnsi="Google Sans Text" w:cs="Google Sans Text"/>
            <w:color w:val="1B1C1D"/>
          </w:rPr>
          <w:delText xml:space="preserve">county's </w:delText>
        </w:r>
      </w:del>
      <w:ins w:id="23" w:author="Gretchen Dykstra" w:date="2025-12-16T06:13:00Z" w16du:dateUtc="2025-12-16T11:13:00Z">
        <w:r w:rsidR="009D019B" w:rsidRPr="00D64C74">
          <w:rPr>
            <w:rFonts w:ascii="Google Sans Text" w:eastAsia="Google Sans Text" w:hAnsi="Google Sans Text" w:cs="Google Sans Text"/>
            <w:color w:val="1B1C1D"/>
          </w:rPr>
          <w:t>county</w:t>
        </w:r>
        <w:r w:rsidR="009D019B">
          <w:rPr>
            <w:rFonts w:ascii="Google Sans Text" w:eastAsia="Google Sans Text" w:hAnsi="Google Sans Text" w:cs="Google Sans Text"/>
            <w:color w:val="1B1C1D"/>
          </w:rPr>
          <w:t>’</w:t>
        </w:r>
        <w:r w:rsidR="009D019B" w:rsidRPr="00D64C74">
          <w:rPr>
            <w:rFonts w:ascii="Google Sans Text" w:eastAsia="Google Sans Text" w:hAnsi="Google Sans Text" w:cs="Google Sans Text"/>
            <w:color w:val="1B1C1D"/>
          </w:rPr>
          <w:t xml:space="preserve">s </w:t>
        </w:r>
      </w:ins>
      <w:r w:rsidR="00D64C74" w:rsidRPr="00D64C74">
        <w:rPr>
          <w:rFonts w:ascii="Google Sans Text" w:eastAsia="Google Sans Text" w:hAnsi="Google Sans Text" w:cs="Google Sans Text"/>
          <w:color w:val="1B1C1D"/>
        </w:rPr>
        <w:t xml:space="preserve">population size </w:t>
      </w:r>
      <w:r w:rsidR="00D64C74" w:rsidRPr="00D64C74">
        <w:rPr>
          <w:rFonts w:ascii="Google Sans Text" w:eastAsia="Google Sans Text" w:hAnsi="Google Sans Text" w:cs="Google Sans Text"/>
          <w:color w:val="1B1C1D"/>
        </w:rPr>
        <w:lastRenderedPageBreak/>
        <w:t>and shift toward non</w:t>
      </w:r>
      <w:del w:id="24" w:author="Gretchen Dykstra" w:date="2025-12-16T06:13:00Z" w16du:dateUtc="2025-12-16T11:13:00Z">
        <w:r w:rsidR="00D64C74" w:rsidRPr="00D64C74" w:rsidDel="009D019B">
          <w:rPr>
            <w:rFonts w:ascii="Google Sans Text" w:eastAsia="Google Sans Text" w:hAnsi="Google Sans Text" w:cs="Google Sans Text"/>
            <w:color w:val="1B1C1D"/>
          </w:rPr>
          <w:delText>-</w:delText>
        </w:r>
      </w:del>
      <w:r w:rsidR="00D64C74" w:rsidRPr="00D64C74">
        <w:rPr>
          <w:rFonts w:ascii="Google Sans Text" w:eastAsia="Google Sans Text" w:hAnsi="Google Sans Text" w:cs="Google Sans Text"/>
          <w:color w:val="1B1C1D"/>
        </w:rPr>
        <w:t>agricultural employment.</w:t>
      </w:r>
      <w:r w:rsidR="00D64C74" w:rsidRPr="00D64C74">
        <w:t xml:space="preserve"> </w:t>
      </w:r>
      <w:r w:rsidR="00D64C74" w:rsidRPr="00D64C74">
        <w:rPr>
          <w:rFonts w:ascii="Google Sans Text" w:eastAsia="Google Sans Text" w:hAnsi="Google Sans Text" w:cs="Google Sans Text"/>
          <w:color w:val="1B1C1D"/>
        </w:rPr>
        <w:t xml:space="preserve">Furthermore, </w:t>
      </w:r>
      <w:r w:rsidR="001175E3">
        <w:rPr>
          <w:rFonts w:ascii="Google Sans Text" w:hAnsi="Google Sans Text" w:cs="Google Sans Text"/>
          <w:color w:val="1B1C1D"/>
        </w:rPr>
        <w:t>we show</w:t>
      </w:r>
      <w:r w:rsidR="00D64C74" w:rsidRPr="00D64C74">
        <w:rPr>
          <w:rFonts w:ascii="Google Sans Text" w:eastAsia="Google Sans Text" w:hAnsi="Google Sans Text" w:cs="Google Sans Text"/>
          <w:color w:val="1B1C1D"/>
        </w:rPr>
        <w:t xml:space="preserve"> that the time lag between the initial proposal and final approval is not correlated with county-level characteristics such as </w:t>
      </w:r>
      <w:commentRangeStart w:id="25"/>
      <w:r w:rsidR="00D64C74" w:rsidRPr="00D64C74">
        <w:rPr>
          <w:rFonts w:ascii="Google Sans Text" w:eastAsia="Google Sans Text" w:hAnsi="Google Sans Text" w:cs="Google Sans Text"/>
          <w:color w:val="1B1C1D"/>
        </w:rPr>
        <w:t xml:space="preserve">GDP </w:t>
      </w:r>
      <w:commentRangeEnd w:id="25"/>
      <w:r w:rsidR="00091DB3">
        <w:rPr>
          <w:rStyle w:val="CommentReference"/>
        </w:rPr>
        <w:commentReference w:id="25"/>
      </w:r>
      <w:r w:rsidR="00D64C74" w:rsidRPr="00D64C74">
        <w:rPr>
          <w:rFonts w:ascii="Google Sans Text" w:eastAsia="Google Sans Text" w:hAnsi="Google Sans Text" w:cs="Google Sans Text"/>
          <w:color w:val="1B1C1D"/>
        </w:rPr>
        <w:t>or population density, allowing us to treat the rollout as a quasi-natural experiment.</w:t>
      </w:r>
      <w:r w:rsidR="00D64C74">
        <w:rPr>
          <w:rFonts w:ascii="Google Sans Text" w:hAnsi="Google Sans Text" w:cs="Google Sans Text"/>
          <w:color w:val="1B1C1D"/>
        </w:rPr>
        <w:t xml:space="preserve"> </w:t>
      </w:r>
      <w:r w:rsidRPr="00B65BFD">
        <w:rPr>
          <w:rFonts w:ascii="Google Sans Text" w:eastAsia="Google Sans Text" w:hAnsi="Google Sans Text" w:cs="Google Sans Text"/>
          <w:color w:val="1B1C1D"/>
        </w:rPr>
        <w:t xml:space="preserve">Between 2011 and 2018, </w:t>
      </w:r>
      <w:r w:rsidR="00FB6EE7" w:rsidRPr="00FB6EE7">
        <w:rPr>
          <w:rFonts w:ascii="Google Sans Text" w:eastAsia="Google Sans Text" w:hAnsi="Google Sans Text" w:cs="Google Sans Text"/>
          <w:color w:val="1B1C1D"/>
        </w:rPr>
        <w:t xml:space="preserve">a total of </w:t>
      </w:r>
      <w:commentRangeStart w:id="26"/>
      <w:r w:rsidR="00FB6EE7" w:rsidRPr="00FB6EE7">
        <w:rPr>
          <w:rFonts w:ascii="Google Sans Text" w:eastAsia="Google Sans Text" w:hAnsi="Google Sans Text" w:cs="Google Sans Text"/>
          <w:color w:val="1B1C1D"/>
        </w:rPr>
        <w:t xml:space="preserve">142 counties in 98 prefectures </w:t>
      </w:r>
      <w:commentRangeEnd w:id="26"/>
      <w:r w:rsidR="00B6013B">
        <w:rPr>
          <w:rStyle w:val="CommentReference"/>
        </w:rPr>
        <w:commentReference w:id="26"/>
      </w:r>
      <w:r w:rsidR="00FB6EE7" w:rsidRPr="00FB6EE7">
        <w:rPr>
          <w:rFonts w:ascii="Google Sans Text" w:eastAsia="Google Sans Text" w:hAnsi="Google Sans Text" w:cs="Google Sans Text"/>
          <w:color w:val="1B1C1D"/>
        </w:rPr>
        <w:t>underwent city</w:t>
      </w:r>
      <w:del w:id="27" w:author="Gretchen Dykstra" w:date="2025-12-16T06:15:00Z" w16du:dateUtc="2025-12-16T11:15:00Z">
        <w:r w:rsidR="00FB6EE7" w:rsidRPr="00FB6EE7" w:rsidDel="00091DB3">
          <w:rPr>
            <w:rFonts w:ascii="Google Sans Text" w:eastAsia="Google Sans Text" w:hAnsi="Google Sans Text" w:cs="Google Sans Text"/>
            <w:color w:val="1B1C1D"/>
          </w:rPr>
          <w:delText>–</w:delText>
        </w:r>
      </w:del>
      <w:ins w:id="28" w:author="Gretchen Dykstra" w:date="2025-12-16T06:15:00Z" w16du:dateUtc="2025-12-16T11:15:00Z">
        <w:r w:rsidR="00091DB3">
          <w:rPr>
            <w:rFonts w:ascii="Google Sans Text" w:eastAsia="Google Sans Text" w:hAnsi="Google Sans Text" w:cs="Google Sans Text"/>
            <w:color w:val="1B1C1D"/>
          </w:rPr>
          <w:t>-</w:t>
        </w:r>
      </w:ins>
      <w:r w:rsidR="00FB6EE7" w:rsidRPr="00FB6EE7">
        <w:rPr>
          <w:rFonts w:ascii="Google Sans Text" w:eastAsia="Google Sans Text" w:hAnsi="Google Sans Text" w:cs="Google Sans Text"/>
          <w:color w:val="1B1C1D"/>
        </w:rPr>
        <w:t>county mergers</w:t>
      </w:r>
      <w:r w:rsidRPr="00B65BFD">
        <w:rPr>
          <w:rFonts w:ascii="Google Sans Text" w:eastAsia="Google Sans Text" w:hAnsi="Google Sans Text" w:cs="Google Sans Text"/>
          <w:color w:val="1B1C1D"/>
        </w:rPr>
        <w:t xml:space="preserve">, providing a large-scale natural experiment to study the effects of political consolidation. </w:t>
      </w:r>
      <w:r w:rsidR="001175E3" w:rsidRPr="001175E3">
        <w:rPr>
          <w:rFonts w:ascii="Google Sans Text" w:eastAsia="Google Sans Text" w:hAnsi="Google Sans Text" w:cs="Google Sans Text"/>
          <w:color w:val="1B1C1D"/>
        </w:rPr>
        <w:t xml:space="preserve">Figure 1 illustrates </w:t>
      </w:r>
      <w:r w:rsidR="001175E3">
        <w:rPr>
          <w:rFonts w:ascii="Google Sans Text" w:hAnsi="Google Sans Text" w:cs="Google Sans Text"/>
          <w:color w:val="1B1C1D"/>
        </w:rPr>
        <w:t xml:space="preserve">an example </w:t>
      </w:r>
      <w:r w:rsidR="001175E3" w:rsidRPr="001175E3">
        <w:rPr>
          <w:rFonts w:ascii="Google Sans Text" w:eastAsia="Google Sans Text" w:hAnsi="Google Sans Text" w:cs="Google Sans Text"/>
          <w:color w:val="1B1C1D"/>
        </w:rPr>
        <w:t>geographically.</w:t>
      </w:r>
      <w:r w:rsidR="001175E3">
        <w:rPr>
          <w:rFonts w:ascii="Google Sans Text" w:hAnsi="Google Sans Text" w:cs="Google Sans Text"/>
          <w:color w:val="1B1C1D"/>
        </w:rPr>
        <w:t xml:space="preserve"> </w:t>
      </w:r>
    </w:p>
    <w:p w14:paraId="3E7F5F29" w14:textId="5B89A688" w:rsidR="00E15D65" w:rsidRDefault="00C27761" w:rsidP="00E15D65">
      <w:pPr>
        <w:pBdr>
          <w:top w:val="nil"/>
          <w:left w:val="nil"/>
          <w:bottom w:val="nil"/>
          <w:right w:val="nil"/>
          <w:between w:val="nil"/>
        </w:pBdr>
        <w:spacing w:after="240" w:line="275" w:lineRule="auto"/>
        <w:jc w:val="both"/>
        <w:rPr>
          <w:rFonts w:ascii="Google Sans Text" w:eastAsia="Google Sans Text" w:hAnsi="Google Sans Text" w:cs="Google Sans Text"/>
          <w:b/>
          <w:bCs/>
          <w:color w:val="1B1C1D"/>
        </w:rPr>
      </w:pPr>
      <w:r>
        <w:rPr>
          <w:noProof/>
        </w:rPr>
        <w:drawing>
          <wp:inline distT="0" distB="0" distL="0" distR="0" wp14:anchorId="5D4E7623" wp14:editId="3F3C80D9">
            <wp:extent cx="5943600" cy="3309620"/>
            <wp:effectExtent l="0" t="0" r="0" b="5080"/>
            <wp:docPr id="875936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36229" name=""/>
                    <pic:cNvPicPr/>
                  </pic:nvPicPr>
                  <pic:blipFill>
                    <a:blip r:embed="rId8"/>
                    <a:stretch>
                      <a:fillRect/>
                    </a:stretch>
                  </pic:blipFill>
                  <pic:spPr>
                    <a:xfrm>
                      <a:off x="0" y="0"/>
                      <a:ext cx="5943600" cy="3309620"/>
                    </a:xfrm>
                    <a:prstGeom prst="rect">
                      <a:avLst/>
                    </a:prstGeom>
                  </pic:spPr>
                </pic:pic>
              </a:graphicData>
            </a:graphic>
          </wp:inline>
        </w:drawing>
      </w:r>
    </w:p>
    <w:p w14:paraId="56357BDD" w14:textId="4AC6A951" w:rsidR="00E15D65" w:rsidRDefault="00C27761" w:rsidP="00E15D65">
      <w:pPr>
        <w:pBdr>
          <w:top w:val="nil"/>
          <w:left w:val="nil"/>
          <w:bottom w:val="nil"/>
          <w:right w:val="nil"/>
          <w:between w:val="nil"/>
        </w:pBdr>
        <w:spacing w:after="240" w:line="275" w:lineRule="auto"/>
        <w:jc w:val="both"/>
        <w:rPr>
          <w:rFonts w:ascii="Google Sans Text" w:eastAsia="Google Sans Text" w:hAnsi="Google Sans Text" w:cs="Google Sans Text"/>
          <w:b/>
          <w:bCs/>
          <w:color w:val="1B1C1D"/>
        </w:rPr>
      </w:pPr>
      <w:r>
        <w:rPr>
          <w:noProof/>
        </w:rPr>
        <w:drawing>
          <wp:inline distT="0" distB="0" distL="0" distR="0" wp14:anchorId="33C2CADF" wp14:editId="7097499D">
            <wp:extent cx="5943600" cy="3309620"/>
            <wp:effectExtent l="0" t="0" r="0" b="5080"/>
            <wp:docPr id="1405013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13715" name=""/>
                    <pic:cNvPicPr/>
                  </pic:nvPicPr>
                  <pic:blipFill>
                    <a:blip r:embed="rId9"/>
                    <a:stretch>
                      <a:fillRect/>
                    </a:stretch>
                  </pic:blipFill>
                  <pic:spPr>
                    <a:xfrm>
                      <a:off x="0" y="0"/>
                      <a:ext cx="5943600" cy="3309620"/>
                    </a:xfrm>
                    <a:prstGeom prst="rect">
                      <a:avLst/>
                    </a:prstGeom>
                  </pic:spPr>
                </pic:pic>
              </a:graphicData>
            </a:graphic>
          </wp:inline>
        </w:drawing>
      </w:r>
    </w:p>
    <w:p w14:paraId="20DFBA58" w14:textId="25FB8DE5" w:rsidR="00D44C61" w:rsidRPr="00D44C61" w:rsidRDefault="00D44C61" w:rsidP="00F816AF">
      <w:pPr>
        <w:pBdr>
          <w:top w:val="nil"/>
          <w:left w:val="nil"/>
          <w:bottom w:val="nil"/>
          <w:right w:val="nil"/>
          <w:between w:val="nil"/>
        </w:pBdr>
        <w:spacing w:after="240" w:line="275" w:lineRule="auto"/>
        <w:jc w:val="both"/>
        <w:rPr>
          <w:rFonts w:ascii="Google Sans Text" w:eastAsia="Google Sans Text" w:hAnsi="Google Sans Text" w:cs="Google Sans Text"/>
          <w:color w:val="1B1C1D"/>
        </w:rPr>
      </w:pPr>
      <w:r w:rsidRPr="00D44C61">
        <w:rPr>
          <w:rFonts w:ascii="Google Sans Text" w:eastAsia="Google Sans Text" w:hAnsi="Google Sans Text" w:cs="Google Sans Text"/>
          <w:b/>
          <w:bCs/>
          <w:color w:val="1B1C1D"/>
        </w:rPr>
        <w:lastRenderedPageBreak/>
        <w:t>Figure 1</w:t>
      </w:r>
      <w:r w:rsidRPr="00D44C61">
        <w:rPr>
          <w:rFonts w:ascii="Google Sans Text" w:eastAsia="Google Sans Text" w:hAnsi="Google Sans Text" w:cs="Google Sans Text"/>
          <w:color w:val="1B1C1D"/>
        </w:rPr>
        <w:t>: Illustration of the reform: Shiyan prefecture and Xiangyang prefecture, Hubei</w:t>
      </w:r>
    </w:p>
    <w:p w14:paraId="4CA763B5" w14:textId="08CDC2F6" w:rsidR="00D44C61" w:rsidRPr="00D44C61" w:rsidRDefault="00D44C61" w:rsidP="00C27761">
      <w:pPr>
        <w:pBdr>
          <w:top w:val="nil"/>
          <w:left w:val="nil"/>
          <w:bottom w:val="nil"/>
          <w:right w:val="nil"/>
          <w:between w:val="nil"/>
        </w:pBdr>
        <w:spacing w:after="240" w:line="275" w:lineRule="auto"/>
        <w:jc w:val="both"/>
        <w:rPr>
          <w:rFonts w:ascii="Google Sans Text" w:eastAsia="Google Sans Text" w:hAnsi="Google Sans Text" w:cs="Google Sans Text"/>
          <w:color w:val="1B1C1D"/>
        </w:rPr>
      </w:pPr>
      <w:r w:rsidRPr="00D44C61">
        <w:rPr>
          <w:rFonts w:ascii="Google Sans Text" w:eastAsia="Google Sans Text" w:hAnsi="Google Sans Text" w:cs="Google Sans Text"/>
          <w:i/>
          <w:iCs/>
          <w:color w:val="1B1C1D"/>
        </w:rPr>
        <w:t>Notes</w:t>
      </w:r>
      <w:r w:rsidRPr="00D44C61">
        <w:rPr>
          <w:rFonts w:ascii="Google Sans Text" w:eastAsia="Google Sans Text" w:hAnsi="Google Sans Text" w:cs="Google Sans Text"/>
          <w:color w:val="1B1C1D"/>
        </w:rPr>
        <w:t xml:space="preserve">: </w:t>
      </w:r>
      <w:r w:rsidR="00200235" w:rsidRPr="00200235">
        <w:rPr>
          <w:rFonts w:ascii="Google Sans Text" w:eastAsia="Google Sans Text" w:hAnsi="Google Sans Text" w:cs="Google Sans Text"/>
          <w:color w:val="1B1C1D"/>
        </w:rPr>
        <w:t xml:space="preserve">The blue/yellow-shaded area on the left is Shiyan </w:t>
      </w:r>
      <w:del w:id="29" w:author="Gretchen Dykstra" w:date="2025-12-16T06:16:00Z" w16du:dateUtc="2025-12-16T11:16:00Z">
        <w:r w:rsidR="00200235" w:rsidRPr="00200235" w:rsidDel="008D4D80">
          <w:rPr>
            <w:rFonts w:ascii="Google Sans Text" w:eastAsia="Google Sans Text" w:hAnsi="Google Sans Text" w:cs="Google Sans Text"/>
            <w:color w:val="1B1C1D"/>
          </w:rPr>
          <w:delText>prefecture</w:delText>
        </w:r>
        <w:r w:rsidR="00C27761" w:rsidDel="008D4D80">
          <w:rPr>
            <w:rFonts w:ascii="Google Sans Text" w:hAnsi="Google Sans Text" w:cs="Google Sans Text"/>
            <w:color w:val="1B1C1D"/>
          </w:rPr>
          <w:delText xml:space="preserve"> </w:delText>
        </w:r>
      </w:del>
      <w:ins w:id="30" w:author="Gretchen Dykstra" w:date="2025-12-16T06:16:00Z" w16du:dateUtc="2025-12-16T11:16:00Z">
        <w:r w:rsidR="008D4D80">
          <w:rPr>
            <w:rFonts w:ascii="Google Sans Text" w:eastAsia="Google Sans Text" w:hAnsi="Google Sans Text" w:cs="Google Sans Text"/>
            <w:color w:val="1B1C1D"/>
          </w:rPr>
          <w:t>P</w:t>
        </w:r>
        <w:r w:rsidR="008D4D80" w:rsidRPr="00200235">
          <w:rPr>
            <w:rFonts w:ascii="Google Sans Text" w:eastAsia="Google Sans Text" w:hAnsi="Google Sans Text" w:cs="Google Sans Text"/>
            <w:color w:val="1B1C1D"/>
          </w:rPr>
          <w:t>refecture</w:t>
        </w:r>
        <w:r w:rsidR="008D4D80">
          <w:rPr>
            <w:rFonts w:ascii="Google Sans Text" w:hAnsi="Google Sans Text" w:cs="Google Sans Text"/>
            <w:color w:val="1B1C1D"/>
          </w:rPr>
          <w:t xml:space="preserve"> </w:t>
        </w:r>
      </w:ins>
      <w:r w:rsidR="00C27761">
        <w:rPr>
          <w:rFonts w:ascii="Google Sans Text" w:hAnsi="Google Sans Text" w:cs="Google Sans Text"/>
          <w:color w:val="1B1C1D"/>
        </w:rPr>
        <w:t>(treatment group)</w:t>
      </w:r>
      <w:r w:rsidR="00200235" w:rsidRPr="00200235">
        <w:rPr>
          <w:rFonts w:ascii="Google Sans Text" w:eastAsia="Google Sans Text" w:hAnsi="Google Sans Text" w:cs="Google Sans Text"/>
          <w:color w:val="1B1C1D"/>
        </w:rPr>
        <w:t>, and the gray-shaded area on the</w:t>
      </w:r>
      <w:r w:rsidR="00200235" w:rsidRPr="00D44C61">
        <w:rPr>
          <w:rFonts w:ascii="Google Sans Text" w:eastAsia="Google Sans Text" w:hAnsi="Google Sans Text" w:cs="Google Sans Text"/>
          <w:color w:val="1B1C1D"/>
        </w:rPr>
        <w:t xml:space="preserve"> </w:t>
      </w:r>
      <w:r w:rsidR="00200235" w:rsidRPr="00200235">
        <w:rPr>
          <w:rFonts w:ascii="Google Sans Text" w:eastAsia="Google Sans Text" w:hAnsi="Google Sans Text" w:cs="Google Sans Text"/>
          <w:color w:val="1B1C1D"/>
        </w:rPr>
        <w:t>right is Xiangyang prefecture</w:t>
      </w:r>
      <w:r w:rsidR="00C27761">
        <w:rPr>
          <w:rFonts w:ascii="Google Sans Text" w:hAnsi="Google Sans Text" w:cs="Google Sans Text"/>
          <w:color w:val="1B1C1D"/>
        </w:rPr>
        <w:t xml:space="preserve"> (control group)</w:t>
      </w:r>
      <w:r w:rsidR="00200235" w:rsidRPr="00200235">
        <w:rPr>
          <w:rFonts w:ascii="Google Sans Text" w:eastAsia="Google Sans Text" w:hAnsi="Google Sans Text" w:cs="Google Sans Text"/>
          <w:color w:val="1B1C1D"/>
        </w:rPr>
        <w:t>.</w:t>
      </w:r>
      <w:r w:rsidR="00200235">
        <w:rPr>
          <w:rFonts w:ascii="Google Sans Text" w:hAnsi="Google Sans Text" w:cs="Google Sans Text"/>
          <w:color w:val="1B1C1D"/>
        </w:rPr>
        <w:t xml:space="preserve"> </w:t>
      </w:r>
      <w:r w:rsidR="00D87408">
        <w:rPr>
          <w:rFonts w:ascii="Google Sans Text" w:hAnsi="Google Sans Text" w:cs="Google Sans Text"/>
          <w:color w:val="1B1C1D"/>
        </w:rPr>
        <w:t>During</w:t>
      </w:r>
      <w:r w:rsidR="00200235">
        <w:rPr>
          <w:rFonts w:ascii="Google Sans Text" w:hAnsi="Google Sans Text" w:cs="Google Sans Text"/>
          <w:color w:val="1B1C1D"/>
        </w:rPr>
        <w:t xml:space="preserve"> the </w:t>
      </w:r>
      <w:r w:rsidR="00D87408">
        <w:rPr>
          <w:rFonts w:ascii="Google Sans Text" w:hAnsi="Google Sans Text" w:cs="Google Sans Text"/>
          <w:color w:val="1B1C1D"/>
        </w:rPr>
        <w:t xml:space="preserve">merger </w:t>
      </w:r>
      <w:r w:rsidR="00200235">
        <w:rPr>
          <w:rFonts w:ascii="Google Sans Text" w:hAnsi="Google Sans Text" w:cs="Google Sans Text"/>
          <w:color w:val="1B1C1D"/>
        </w:rPr>
        <w:t>reform</w:t>
      </w:r>
      <w:r w:rsidR="00D87408">
        <w:rPr>
          <w:rFonts w:ascii="Google Sans Text" w:hAnsi="Google Sans Text" w:cs="Google Sans Text"/>
          <w:color w:val="1B1C1D"/>
        </w:rPr>
        <w:t xml:space="preserve"> in 2014</w:t>
      </w:r>
      <w:r w:rsidR="00200235">
        <w:rPr>
          <w:rFonts w:ascii="Google Sans Text" w:hAnsi="Google Sans Text" w:cs="Google Sans Text"/>
          <w:color w:val="1B1C1D"/>
        </w:rPr>
        <w:t xml:space="preserve">, </w:t>
      </w:r>
      <w:commentRangeStart w:id="31"/>
      <w:commentRangeStart w:id="32"/>
      <w:r w:rsidRPr="00D44C61">
        <w:rPr>
          <w:rFonts w:ascii="Google Sans Text" w:eastAsia="Google Sans Text" w:hAnsi="Google Sans Text" w:cs="Google Sans Text"/>
          <w:color w:val="1B1C1D"/>
        </w:rPr>
        <w:t xml:space="preserve">Yun County in Shiyan Prefecture was converted into Yunyang District and merged with the Shiyan metropolitan area. Neighboring Xiangyang Prefecture (gray) </w:t>
      </w:r>
      <w:r w:rsidR="00F3685B" w:rsidRPr="00F3685B">
        <w:rPr>
          <w:rFonts w:ascii="Google Sans Text" w:eastAsia="Google Sans Text" w:hAnsi="Google Sans Text" w:cs="Google Sans Text"/>
          <w:color w:val="1B1C1D"/>
        </w:rPr>
        <w:t>serves as a comparison prefecture not affected by the reform</w:t>
      </w:r>
      <w:r w:rsidRPr="00D44C61">
        <w:rPr>
          <w:rFonts w:ascii="Google Sans Text" w:eastAsia="Google Sans Text" w:hAnsi="Google Sans Text" w:cs="Google Sans Text"/>
          <w:color w:val="1B1C1D"/>
        </w:rPr>
        <w:t>.</w:t>
      </w:r>
      <w:commentRangeEnd w:id="31"/>
      <w:r w:rsidR="00B6013B">
        <w:rPr>
          <w:rStyle w:val="CommentReference"/>
        </w:rPr>
        <w:commentReference w:id="31"/>
      </w:r>
      <w:commentRangeEnd w:id="32"/>
      <w:r w:rsidR="00D87408">
        <w:rPr>
          <w:rStyle w:val="CommentReference"/>
        </w:rPr>
        <w:commentReference w:id="32"/>
      </w:r>
      <w:r w:rsidR="00200235" w:rsidRPr="00200235">
        <w:rPr>
          <w:rFonts w:ascii="Google Sans Text" w:eastAsia="Google Sans Text" w:hAnsi="Google Sans Text" w:cs="Google Sans Text"/>
          <w:color w:val="1B1C1D"/>
        </w:rPr>
        <w:t xml:space="preserve"> </w:t>
      </w:r>
    </w:p>
    <w:p w14:paraId="38E4B24B" w14:textId="0A44FE9A" w:rsidR="00B65BFD" w:rsidRDefault="00D64C74" w:rsidP="009B368B">
      <w:pPr>
        <w:pBdr>
          <w:top w:val="nil"/>
          <w:left w:val="nil"/>
          <w:bottom w:val="nil"/>
          <w:right w:val="nil"/>
          <w:between w:val="nil"/>
        </w:pBdr>
        <w:spacing w:after="240" w:line="275" w:lineRule="auto"/>
        <w:jc w:val="both"/>
        <w:rPr>
          <w:rFonts w:ascii="Google Sans Text" w:eastAsia="Google Sans Text" w:hAnsi="Google Sans Text" w:cs="Google Sans Text"/>
          <w:color w:val="1B1C1D"/>
        </w:rPr>
      </w:pPr>
      <w:r w:rsidRPr="00B65BFD">
        <w:rPr>
          <w:rFonts w:ascii="Google Sans Text" w:eastAsia="Google Sans Text" w:hAnsi="Google Sans Text" w:cs="Google Sans Text"/>
          <w:color w:val="1B1C1D"/>
        </w:rPr>
        <w:t xml:space="preserve">Using detailed </w:t>
      </w:r>
      <w:r w:rsidRPr="00D64C74">
        <w:rPr>
          <w:rFonts w:ascii="Google Sans Text" w:eastAsia="Google Sans Text" w:hAnsi="Google Sans Text" w:cs="Google Sans Text"/>
          <w:color w:val="1B1C1D"/>
        </w:rPr>
        <w:t>pooled cross-sectional</w:t>
      </w:r>
      <w:ins w:id="33" w:author="Gretchen Dykstra" w:date="2025-12-16T06:16:00Z" w16du:dateUtc="2025-12-16T11:16:00Z">
        <w:r w:rsidR="008D4D80">
          <w:rPr>
            <w:rFonts w:ascii="Google Sans Text" w:eastAsia="Google Sans Text" w:hAnsi="Google Sans Text" w:cs="Google Sans Text"/>
            <w:color w:val="1B1C1D"/>
          </w:rPr>
          <w:t>,</w:t>
        </w:r>
      </w:ins>
      <w:r>
        <w:rPr>
          <w:rFonts w:ascii="Google Sans Text" w:hAnsi="Google Sans Text" w:cs="Google Sans Text"/>
          <w:color w:val="1B1C1D"/>
        </w:rPr>
        <w:t xml:space="preserve"> </w:t>
      </w:r>
      <w:r w:rsidRPr="00B65BFD">
        <w:rPr>
          <w:rFonts w:ascii="Google Sans Text" w:eastAsia="Google Sans Text" w:hAnsi="Google Sans Text" w:cs="Google Sans Text"/>
          <w:color w:val="1B1C1D"/>
        </w:rPr>
        <w:t xml:space="preserve">individual-level data from the China Migrants Dynamic Survey </w:t>
      </w:r>
      <w:del w:id="34" w:author="Gretchen Dykstra" w:date="2025-12-16T06:17:00Z" w16du:dateUtc="2025-12-16T11:17:00Z">
        <w:r w:rsidRPr="00B65BFD" w:rsidDel="008D4D80">
          <w:rPr>
            <w:rFonts w:ascii="Google Sans Text" w:eastAsia="Google Sans Text" w:hAnsi="Google Sans Text" w:cs="Google Sans Text"/>
            <w:color w:val="1B1C1D"/>
          </w:rPr>
          <w:delText>(CMDS)</w:delText>
        </w:r>
        <w:r w:rsidDel="008D4D80">
          <w:rPr>
            <w:rFonts w:ascii="Google Sans Text" w:eastAsia="Google Sans Text" w:hAnsi="Google Sans Text" w:cs="Google Sans Text"/>
            <w:color w:val="1B1C1D"/>
          </w:rPr>
          <w:delText xml:space="preserve"> </w:delText>
        </w:r>
      </w:del>
      <w:r w:rsidRPr="00090623">
        <w:rPr>
          <w:rFonts w:ascii="Google Sans Text" w:eastAsia="Google Sans Text" w:hAnsi="Google Sans Text" w:cs="Google Sans Text"/>
          <w:color w:val="1B1C1D"/>
        </w:rPr>
        <w:t xml:space="preserve">and a staggered difference-in-differences </w:t>
      </w:r>
      <w:r>
        <w:rPr>
          <w:rFonts w:ascii="Google Sans Text" w:eastAsia="Google Sans Text" w:hAnsi="Google Sans Text" w:cs="Google Sans Text"/>
          <w:color w:val="1B1C1D"/>
        </w:rPr>
        <w:t xml:space="preserve">(DID) </w:t>
      </w:r>
      <w:r w:rsidRPr="00090623">
        <w:rPr>
          <w:rFonts w:ascii="Google Sans Text" w:eastAsia="Google Sans Text" w:hAnsi="Google Sans Text" w:cs="Google Sans Text"/>
          <w:color w:val="1B1C1D"/>
        </w:rPr>
        <w:t>design</w:t>
      </w:r>
      <w:r w:rsidRPr="00B65BFD">
        <w:rPr>
          <w:rFonts w:ascii="Google Sans Text" w:eastAsia="Google Sans Text" w:hAnsi="Google Sans Text" w:cs="Google Sans Text"/>
          <w:color w:val="1B1C1D"/>
        </w:rPr>
        <w:t>, we compare wage outcomes for workers in prefectures that underwent the reform with those that did not.</w:t>
      </w:r>
      <w:r>
        <w:rPr>
          <w:rFonts w:ascii="Google Sans Text" w:hAnsi="Google Sans Text" w:cs="Google Sans Text"/>
          <w:color w:val="1B1C1D"/>
        </w:rPr>
        <w:t xml:space="preserve"> </w:t>
      </w:r>
      <w:r w:rsidR="00B65BFD" w:rsidRPr="00B65BFD">
        <w:rPr>
          <w:rFonts w:ascii="Google Sans Text" w:eastAsia="Google Sans Text" w:hAnsi="Google Sans Text" w:cs="Google Sans Text"/>
          <w:color w:val="1B1C1D"/>
        </w:rPr>
        <w:t xml:space="preserve">Our findings reveal a story of both success and divergence. On average, consolidation works. The reforms led to local economic growth and real wage increases for workers, confirming that breaking down administrative barriers and integrating governance can generate tangible economic benefits. However, these benefits are far from evenly distributed. When separating workers into two groups—migrant workers (those without local </w:t>
      </w:r>
      <w:r w:rsidR="00B65BFD" w:rsidRPr="00564630">
        <w:rPr>
          <w:rFonts w:ascii="Google Sans Text" w:eastAsia="Google Sans Text" w:hAnsi="Google Sans Text" w:cs="Google Sans Text"/>
          <w:i/>
          <w:iCs/>
          <w:color w:val="1B1C1D"/>
        </w:rPr>
        <w:t>hukou</w:t>
      </w:r>
      <w:r w:rsidR="00B65BFD" w:rsidRPr="00B65BFD">
        <w:rPr>
          <w:rFonts w:ascii="Google Sans Text" w:eastAsia="Google Sans Text" w:hAnsi="Google Sans Text" w:cs="Google Sans Text"/>
          <w:color w:val="1B1C1D"/>
        </w:rPr>
        <w:t>) and local residents—a stark gap emerges. We find that the city-county mergers increased the wages of local residents by a substantial 10.4%, while those of migrant workers rose by only 3.1%. In short, while the policy was a rising tide, it lifted the boats of local residents more than three times as much as those of migrant workers, widening the pre</w:t>
      </w:r>
      <w:del w:id="35" w:author="Gretchen Dykstra" w:date="2025-12-16T06:18:00Z" w16du:dateUtc="2025-12-16T11:18:00Z">
        <w:r w:rsidR="00B65BFD" w:rsidRPr="00B65BFD" w:rsidDel="00B774A6">
          <w:rPr>
            <w:rFonts w:ascii="Google Sans Text" w:eastAsia="Google Sans Text" w:hAnsi="Google Sans Text" w:cs="Google Sans Text"/>
            <w:color w:val="1B1C1D"/>
          </w:rPr>
          <w:delText>-</w:delText>
        </w:r>
      </w:del>
      <w:r w:rsidR="00B65BFD" w:rsidRPr="00B65BFD">
        <w:rPr>
          <w:rFonts w:ascii="Google Sans Text" w:eastAsia="Google Sans Text" w:hAnsi="Google Sans Text" w:cs="Google Sans Text"/>
          <w:color w:val="1B1C1D"/>
        </w:rPr>
        <w:t>existing wage gap.</w:t>
      </w:r>
    </w:p>
    <w:p w14:paraId="55DB4A2F" w14:textId="6D6A5A54" w:rsidR="00B65BFD" w:rsidRDefault="00F12A8B" w:rsidP="003923A9">
      <w:pPr>
        <w:pBdr>
          <w:top w:val="nil"/>
          <w:left w:val="nil"/>
          <w:bottom w:val="nil"/>
          <w:right w:val="nil"/>
          <w:between w:val="nil"/>
        </w:pBdr>
        <w:spacing w:after="240" w:line="275" w:lineRule="auto"/>
        <w:jc w:val="both"/>
        <w:rPr>
          <w:rFonts w:ascii="Google Sans Text" w:eastAsia="Google Sans Text" w:hAnsi="Google Sans Text" w:cs="Google Sans Text"/>
          <w:color w:val="1B1C1D"/>
        </w:rPr>
      </w:pPr>
      <w:r w:rsidRPr="00F12A8B">
        <w:rPr>
          <w:rFonts w:ascii="Google Sans Text" w:eastAsia="Google Sans Text" w:hAnsi="Google Sans Text" w:cs="Google Sans Text"/>
          <w:color w:val="1B1C1D"/>
        </w:rPr>
        <w:t xml:space="preserve">To confirm that the observed </w:t>
      </w:r>
      <w:commentRangeStart w:id="36"/>
      <w:commentRangeStart w:id="37"/>
      <w:r w:rsidRPr="00F12A8B">
        <w:rPr>
          <w:rFonts w:ascii="Google Sans Text" w:eastAsia="Google Sans Text" w:hAnsi="Google Sans Text" w:cs="Google Sans Text"/>
          <w:color w:val="1B1C1D"/>
        </w:rPr>
        <w:t xml:space="preserve">wage gains </w:t>
      </w:r>
      <w:commentRangeEnd w:id="36"/>
      <w:r w:rsidR="005B66B2">
        <w:rPr>
          <w:rStyle w:val="CommentReference"/>
        </w:rPr>
        <w:commentReference w:id="36"/>
      </w:r>
      <w:commentRangeEnd w:id="37"/>
      <w:r w:rsidR="00D64C74">
        <w:rPr>
          <w:rStyle w:val="CommentReference"/>
        </w:rPr>
        <w:commentReference w:id="37"/>
      </w:r>
      <w:r w:rsidRPr="00F12A8B">
        <w:rPr>
          <w:rFonts w:ascii="Google Sans Text" w:eastAsia="Google Sans Text" w:hAnsi="Google Sans Text" w:cs="Google Sans Text"/>
          <w:color w:val="1B1C1D"/>
        </w:rPr>
        <w:t>are robust and genuinely driven by the merger reform, we conduct an event-study analysis and a series of robustness checks following the recent staggered DID literature (Figure 2). The results remain consistent when refining control groups to improve comparability and reduce spillovers.</w:t>
      </w:r>
      <w:r>
        <w:rPr>
          <w:rFonts w:ascii="Google Sans Text" w:eastAsia="Google Sans Text" w:hAnsi="Google Sans Text" w:cs="Google Sans Text"/>
          <w:color w:val="1B1C1D"/>
        </w:rPr>
        <w:t xml:space="preserve"> </w:t>
      </w:r>
    </w:p>
    <w:p w14:paraId="4B62A1F8" w14:textId="0CC771A7" w:rsidR="00E15D65" w:rsidRDefault="00A214D3" w:rsidP="00E15D65">
      <w:pPr>
        <w:pBdr>
          <w:top w:val="nil"/>
          <w:left w:val="nil"/>
          <w:bottom w:val="nil"/>
          <w:right w:val="nil"/>
          <w:between w:val="nil"/>
        </w:pBdr>
        <w:spacing w:after="240" w:line="275" w:lineRule="auto"/>
        <w:jc w:val="both"/>
        <w:rPr>
          <w:rFonts w:ascii="Google Sans Text" w:eastAsia="Google Sans Text" w:hAnsi="Google Sans Text" w:cs="Google Sans Text"/>
          <w:b/>
          <w:bCs/>
          <w:color w:val="1B1C1D"/>
        </w:rPr>
      </w:pPr>
      <w:r>
        <w:rPr>
          <w:rFonts w:ascii="Google Sans Text" w:eastAsia="Google Sans Text" w:hAnsi="Google Sans Text" w:cs="Google Sans Text"/>
          <w:b/>
          <w:bCs/>
          <w:noProof/>
          <w:color w:val="1B1C1D"/>
        </w:rPr>
        <w:lastRenderedPageBreak/>
        <w:drawing>
          <wp:inline distT="0" distB="0" distL="0" distR="0" wp14:anchorId="5A5FD48E" wp14:editId="0F2B6B15">
            <wp:extent cx="5943600" cy="3569335"/>
            <wp:effectExtent l="0" t="0" r="0" b="0"/>
            <wp:docPr id="2010198725" name="图片 6" descr="图表,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98725" name="图片 6" descr="图表, 箱线图&#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69335"/>
                    </a:xfrm>
                    <a:prstGeom prst="rect">
                      <a:avLst/>
                    </a:prstGeom>
                  </pic:spPr>
                </pic:pic>
              </a:graphicData>
            </a:graphic>
          </wp:inline>
        </w:drawing>
      </w:r>
    </w:p>
    <w:p w14:paraId="52A265DA" w14:textId="292551AE" w:rsidR="00426584" w:rsidRPr="00426584" w:rsidRDefault="00426584" w:rsidP="00F816AF">
      <w:pPr>
        <w:pBdr>
          <w:top w:val="nil"/>
          <w:left w:val="nil"/>
          <w:bottom w:val="nil"/>
          <w:right w:val="nil"/>
          <w:between w:val="nil"/>
        </w:pBdr>
        <w:spacing w:after="240" w:line="275" w:lineRule="auto"/>
        <w:jc w:val="both"/>
        <w:rPr>
          <w:rFonts w:ascii="Google Sans Text" w:eastAsia="Google Sans Text" w:hAnsi="Google Sans Text" w:cs="Google Sans Text"/>
          <w:color w:val="1B1C1D"/>
        </w:rPr>
      </w:pPr>
      <w:r w:rsidRPr="00426584">
        <w:rPr>
          <w:rFonts w:ascii="Google Sans Text" w:eastAsia="Google Sans Text" w:hAnsi="Google Sans Text" w:cs="Google Sans Text"/>
          <w:b/>
          <w:bCs/>
          <w:color w:val="1B1C1D"/>
        </w:rPr>
        <w:t>Figure 2</w:t>
      </w:r>
      <w:r w:rsidRPr="00426584">
        <w:rPr>
          <w:rFonts w:ascii="Google Sans Text" w:eastAsia="Google Sans Text" w:hAnsi="Google Sans Text" w:cs="Google Sans Text"/>
          <w:color w:val="1B1C1D"/>
        </w:rPr>
        <w:t>: Dynamic effects of city</w:t>
      </w:r>
      <w:del w:id="38" w:author="Gretchen Dykstra" w:date="2025-12-16T06:19:00Z" w16du:dateUtc="2025-12-16T11:19:00Z">
        <w:r w:rsidRPr="00426584" w:rsidDel="00BA19EB">
          <w:rPr>
            <w:rFonts w:ascii="Google Sans Text" w:eastAsia="Google Sans Text" w:hAnsi="Google Sans Text" w:cs="Google Sans Text"/>
            <w:color w:val="1B1C1D"/>
          </w:rPr>
          <w:delText>–</w:delText>
        </w:r>
      </w:del>
      <w:ins w:id="39" w:author="Gretchen Dykstra" w:date="2025-12-16T06:19:00Z" w16du:dateUtc="2025-12-16T11:19:00Z">
        <w:r w:rsidR="00BA19EB">
          <w:rPr>
            <w:rFonts w:ascii="Google Sans Text" w:eastAsia="Google Sans Text" w:hAnsi="Google Sans Text" w:cs="Google Sans Text"/>
            <w:color w:val="1B1C1D"/>
          </w:rPr>
          <w:t>-</w:t>
        </w:r>
      </w:ins>
      <w:r w:rsidRPr="00426584">
        <w:rPr>
          <w:rFonts w:ascii="Google Sans Text" w:eastAsia="Google Sans Text" w:hAnsi="Google Sans Text" w:cs="Google Sans Text"/>
          <w:color w:val="1B1C1D"/>
        </w:rPr>
        <w:t>county mergers on wages using multiple DID estimators</w:t>
      </w:r>
    </w:p>
    <w:p w14:paraId="11F1CAD7" w14:textId="45B189E3" w:rsidR="00976FF6" w:rsidRDefault="00426584" w:rsidP="00426584">
      <w:pPr>
        <w:pBdr>
          <w:top w:val="nil"/>
          <w:left w:val="nil"/>
          <w:bottom w:val="nil"/>
          <w:right w:val="nil"/>
          <w:between w:val="nil"/>
        </w:pBdr>
        <w:spacing w:after="240" w:line="275" w:lineRule="auto"/>
        <w:rPr>
          <w:rFonts w:ascii="Google Sans Text" w:eastAsia="Google Sans Text" w:hAnsi="Google Sans Text" w:cs="Google Sans Text"/>
          <w:color w:val="1B1C1D"/>
        </w:rPr>
      </w:pPr>
      <w:r w:rsidRPr="00426584">
        <w:rPr>
          <w:rFonts w:ascii="Google Sans Text" w:eastAsia="Google Sans Text" w:hAnsi="Google Sans Text" w:cs="Google Sans Text"/>
          <w:i/>
          <w:iCs/>
          <w:color w:val="1B1C1D"/>
        </w:rPr>
        <w:t>Notes</w:t>
      </w:r>
      <w:r w:rsidRPr="00426584">
        <w:rPr>
          <w:rFonts w:ascii="Google Sans Text" w:eastAsia="Google Sans Text" w:hAnsi="Google Sans Text" w:cs="Google Sans Text"/>
          <w:color w:val="1B1C1D"/>
        </w:rPr>
        <w:t xml:space="preserve">: </w:t>
      </w:r>
      <w:r w:rsidR="00515F9F" w:rsidRPr="00515F9F">
        <w:rPr>
          <w:rFonts w:ascii="Google Sans Text" w:eastAsia="Google Sans Text" w:hAnsi="Google Sans Text" w:cs="Google Sans Text"/>
          <w:color w:val="1B1C1D"/>
        </w:rPr>
        <w:t>This figure shows how city</w:t>
      </w:r>
      <w:del w:id="40" w:author="Gretchen Dykstra" w:date="2025-12-16T06:19:00Z" w16du:dateUtc="2025-12-16T11:19:00Z">
        <w:r w:rsidR="00515F9F" w:rsidRPr="00515F9F" w:rsidDel="00BA19EB">
          <w:rPr>
            <w:rFonts w:ascii="Google Sans Text" w:eastAsia="Google Sans Text" w:hAnsi="Google Sans Text" w:cs="Google Sans Text"/>
            <w:color w:val="1B1C1D"/>
          </w:rPr>
          <w:delText>–</w:delText>
        </w:r>
      </w:del>
      <w:ins w:id="41" w:author="Gretchen Dykstra" w:date="2025-12-16T06:19:00Z" w16du:dateUtc="2025-12-16T11:19:00Z">
        <w:r w:rsidR="00BA19EB">
          <w:rPr>
            <w:rFonts w:ascii="Google Sans Text" w:eastAsia="Google Sans Text" w:hAnsi="Google Sans Text" w:cs="Google Sans Text"/>
            <w:color w:val="1B1C1D"/>
          </w:rPr>
          <w:t>-</w:t>
        </w:r>
      </w:ins>
      <w:r w:rsidR="00515F9F" w:rsidRPr="00515F9F">
        <w:rPr>
          <w:rFonts w:ascii="Google Sans Text" w:eastAsia="Google Sans Text" w:hAnsi="Google Sans Text" w:cs="Google Sans Text"/>
          <w:color w:val="1B1C1D"/>
        </w:rPr>
        <w:t>county mergers affected migrant workers’ wages over time, based on an event-study analysis with five robust DID estimators.</w:t>
      </w:r>
    </w:p>
    <w:p w14:paraId="3E1F6FE0" w14:textId="577E0A1C" w:rsidR="002E2F6D" w:rsidRDefault="002E2F6D" w:rsidP="00B65BFD">
      <w:pPr>
        <w:pBdr>
          <w:top w:val="nil"/>
          <w:left w:val="nil"/>
          <w:bottom w:val="nil"/>
          <w:right w:val="nil"/>
          <w:between w:val="nil"/>
        </w:pBdr>
        <w:spacing w:after="240" w:line="275" w:lineRule="auto"/>
        <w:jc w:val="both"/>
        <w:rPr>
          <w:rFonts w:ascii="Google Sans Text" w:eastAsia="Google Sans Text" w:hAnsi="Google Sans Text" w:cs="Google Sans Text"/>
          <w:color w:val="1B1C1D"/>
        </w:rPr>
      </w:pPr>
      <w:r w:rsidRPr="002E2F6D">
        <w:rPr>
          <w:rFonts w:ascii="Google Sans Text" w:eastAsia="Google Sans Text" w:hAnsi="Google Sans Text" w:cs="Google Sans Text"/>
          <w:color w:val="1B1C1D"/>
        </w:rPr>
        <w:t>To further verify that the consolidation (the merger of counties with existing urban districts) was real and effective rather than re</w:t>
      </w:r>
      <w:del w:id="42" w:author="Gretchen Dykstra" w:date="2025-12-16T06:19:00Z" w16du:dateUtc="2025-12-16T11:19:00Z">
        <w:r w:rsidRPr="002E2F6D" w:rsidDel="00BB6E56">
          <w:rPr>
            <w:rFonts w:ascii="Google Sans Text" w:eastAsia="Google Sans Text" w:hAnsi="Google Sans Text" w:cs="Google Sans Text"/>
            <w:color w:val="1B1C1D"/>
          </w:rPr>
          <w:delText>-</w:delText>
        </w:r>
      </w:del>
      <w:r w:rsidRPr="002E2F6D">
        <w:rPr>
          <w:rFonts w:ascii="Google Sans Text" w:eastAsia="Google Sans Text" w:hAnsi="Google Sans Text" w:cs="Google Sans Text"/>
          <w:color w:val="1B1C1D"/>
        </w:rPr>
        <w:t>categorization (the conversion of counties into urban districts), we provide several supporting pieces of evidence. In merged areas, transport connectivity improved (measured by reduced travel times from counties to city cent</w:t>
      </w:r>
      <w:del w:id="43" w:author="Gretchen Dykstra" w:date="2025-12-16T06:20:00Z" w16du:dateUtc="2025-12-16T11:20:00Z">
        <w:r w:rsidRPr="002E2F6D" w:rsidDel="00BB6E56">
          <w:rPr>
            <w:rFonts w:ascii="Google Sans Text" w:eastAsia="Google Sans Text" w:hAnsi="Google Sans Text" w:cs="Google Sans Text"/>
            <w:color w:val="1B1C1D"/>
          </w:rPr>
          <w:delText>r</w:delText>
        </w:r>
      </w:del>
      <w:r w:rsidRPr="002E2F6D">
        <w:rPr>
          <w:rFonts w:ascii="Google Sans Text" w:eastAsia="Google Sans Text" w:hAnsi="Google Sans Text" w:cs="Google Sans Text"/>
          <w:color w:val="1B1C1D"/>
        </w:rPr>
        <w:t>e</w:t>
      </w:r>
      <w:ins w:id="44" w:author="Gretchen Dykstra" w:date="2025-12-16T06:20:00Z" w16du:dateUtc="2025-12-16T11:20:00Z">
        <w:r w:rsidR="00BB6E56">
          <w:rPr>
            <w:rFonts w:ascii="Google Sans Text" w:eastAsia="Google Sans Text" w:hAnsi="Google Sans Text" w:cs="Google Sans Text"/>
            <w:color w:val="1B1C1D"/>
          </w:rPr>
          <w:t>r</w:t>
        </w:r>
      </w:ins>
      <w:r w:rsidRPr="002E2F6D">
        <w:rPr>
          <w:rFonts w:ascii="Google Sans Text" w:eastAsia="Google Sans Text" w:hAnsi="Google Sans Text" w:cs="Google Sans Text"/>
          <w:color w:val="1B1C1D"/>
        </w:rPr>
        <w:t xml:space="preserve">s), tax enforcement became more efficient (reflecting better governance), and it even became slightly easier for migrants to obtain a local </w:t>
      </w:r>
      <w:r w:rsidRPr="00564630">
        <w:rPr>
          <w:rFonts w:ascii="Google Sans Text" w:eastAsia="Google Sans Text" w:hAnsi="Google Sans Text" w:cs="Google Sans Text"/>
          <w:i/>
          <w:iCs/>
          <w:color w:val="1B1C1D"/>
        </w:rPr>
        <w:t>hukou</w:t>
      </w:r>
      <w:r w:rsidRPr="002E2F6D">
        <w:rPr>
          <w:rFonts w:ascii="Google Sans Text" w:eastAsia="Google Sans Text" w:hAnsi="Google Sans Text" w:cs="Google Sans Text"/>
          <w:color w:val="1B1C1D"/>
        </w:rPr>
        <w:t>. Existing urban districts also showed measurable gains, which can be attributed directly to consolidation. Together, these findings confirm that the reform led to genuine administrative integration and institutional consolidation.</w:t>
      </w:r>
    </w:p>
    <w:p w14:paraId="6BC266B7" w14:textId="20106D7B" w:rsidR="00126A22" w:rsidRDefault="00126A22" w:rsidP="00B65BFD">
      <w:pPr>
        <w:pStyle w:val="Heading3"/>
        <w:spacing w:before="0" w:after="120" w:line="275" w:lineRule="auto"/>
        <w:jc w:val="both"/>
        <w:rPr>
          <w:rFonts w:ascii="Google Sans Text" w:eastAsia="Google Sans Text" w:hAnsi="Google Sans Text" w:cs="Google Sans Text"/>
          <w:b w:val="0"/>
          <w:color w:val="1B1C1D"/>
          <w:sz w:val="22"/>
          <w:szCs w:val="22"/>
        </w:rPr>
      </w:pPr>
      <w:r w:rsidRPr="00126A22">
        <w:rPr>
          <w:rFonts w:ascii="Google Sans Text" w:eastAsia="Google Sans Text" w:hAnsi="Google Sans Text" w:cs="Google Sans Text"/>
          <w:b w:val="0"/>
          <w:color w:val="1B1C1D"/>
          <w:sz w:val="22"/>
          <w:szCs w:val="22"/>
        </w:rPr>
        <w:t>Why, then, did the policy benefit local residents more? One possibility is a supply-side story—that booming urban districts attracted a fresh influx of migrants, suppressing their wage growth through increased competition. However, our analysis rules this out: changes in labo</w:t>
      </w:r>
      <w:del w:id="45" w:author="Gretchen Dykstra" w:date="2025-12-16T06:21:00Z" w16du:dateUtc="2025-12-16T11:21:00Z">
        <w:r w:rsidRPr="00126A22" w:rsidDel="00974EB4">
          <w:rPr>
            <w:rFonts w:ascii="Google Sans Text" w:eastAsia="Google Sans Text" w:hAnsi="Google Sans Text" w:cs="Google Sans Text"/>
            <w:b w:val="0"/>
            <w:color w:val="1B1C1D"/>
            <w:sz w:val="22"/>
            <w:szCs w:val="22"/>
          </w:rPr>
          <w:delText>u</w:delText>
        </w:r>
      </w:del>
      <w:r w:rsidRPr="00126A22">
        <w:rPr>
          <w:rFonts w:ascii="Google Sans Text" w:eastAsia="Google Sans Text" w:hAnsi="Google Sans Text" w:cs="Google Sans Text"/>
          <w:b w:val="0"/>
          <w:color w:val="1B1C1D"/>
          <w:sz w:val="22"/>
          <w:szCs w:val="22"/>
        </w:rPr>
        <w:t>r supply or migrant composition cannot explain the widening gap. Instead, the evidence points to an uneven labo</w:t>
      </w:r>
      <w:del w:id="46" w:author="Gretchen Dykstra" w:date="2025-12-16T06:21:00Z" w16du:dateUtc="2025-12-16T11:21:00Z">
        <w:r w:rsidRPr="00126A22" w:rsidDel="00974EB4">
          <w:rPr>
            <w:rFonts w:ascii="Google Sans Text" w:eastAsia="Google Sans Text" w:hAnsi="Google Sans Text" w:cs="Google Sans Text"/>
            <w:b w:val="0"/>
            <w:color w:val="1B1C1D"/>
            <w:sz w:val="22"/>
            <w:szCs w:val="22"/>
          </w:rPr>
          <w:delText>u</w:delText>
        </w:r>
      </w:del>
      <w:r w:rsidRPr="00126A22">
        <w:rPr>
          <w:rFonts w:ascii="Google Sans Text" w:eastAsia="Google Sans Text" w:hAnsi="Google Sans Text" w:cs="Google Sans Text"/>
          <w:b w:val="0"/>
          <w:color w:val="1B1C1D"/>
          <w:sz w:val="22"/>
          <w:szCs w:val="22"/>
        </w:rPr>
        <w:t xml:space="preserve">r demand shock. </w:t>
      </w:r>
      <w:commentRangeStart w:id="47"/>
      <w:commentRangeStart w:id="48"/>
      <w:r w:rsidRPr="00126A22">
        <w:rPr>
          <w:rFonts w:ascii="Google Sans Text" w:eastAsia="Google Sans Text" w:hAnsi="Google Sans Text" w:cs="Google Sans Text"/>
          <w:b w:val="0"/>
          <w:color w:val="1B1C1D"/>
          <w:sz w:val="22"/>
          <w:szCs w:val="22"/>
        </w:rPr>
        <w:t xml:space="preserve">Economic growth from the consolidation was concentrated in construction, infrastructure, and public services, </w:t>
      </w:r>
      <w:commentRangeStart w:id="49"/>
      <w:del w:id="50" w:author="Gretchen Dykstra" w:date="2025-12-16T06:21:00Z" w16du:dateUtc="2025-12-16T11:21:00Z">
        <w:r w:rsidRPr="00126A22" w:rsidDel="00974EB4">
          <w:rPr>
            <w:rFonts w:ascii="Google Sans Text" w:eastAsia="Google Sans Text" w:hAnsi="Google Sans Text" w:cs="Google Sans Text"/>
            <w:b w:val="0"/>
            <w:color w:val="1B1C1D"/>
            <w:sz w:val="22"/>
            <w:szCs w:val="22"/>
          </w:rPr>
          <w:delText xml:space="preserve">where </w:delText>
        </w:r>
      </w:del>
      <w:ins w:id="51" w:author="Gretchen Dykstra" w:date="2025-12-16T06:21:00Z" w16du:dateUtc="2025-12-16T11:21:00Z">
        <w:r w:rsidR="00974EB4">
          <w:rPr>
            <w:rFonts w:ascii="Google Sans Text" w:eastAsia="Google Sans Text" w:hAnsi="Google Sans Text" w:cs="Google Sans Text"/>
            <w:b w:val="0"/>
            <w:color w:val="1B1C1D"/>
            <w:sz w:val="22"/>
            <w:szCs w:val="22"/>
          </w:rPr>
          <w:t>which primarily employ</w:t>
        </w:r>
        <w:r w:rsidR="00974EB4" w:rsidRPr="00126A22">
          <w:rPr>
            <w:rFonts w:ascii="Google Sans Text" w:eastAsia="Google Sans Text" w:hAnsi="Google Sans Text" w:cs="Google Sans Text"/>
            <w:b w:val="0"/>
            <w:color w:val="1B1C1D"/>
            <w:sz w:val="22"/>
            <w:szCs w:val="22"/>
          </w:rPr>
          <w:t xml:space="preserve"> </w:t>
        </w:r>
      </w:ins>
      <w:r w:rsidRPr="00126A22">
        <w:rPr>
          <w:rFonts w:ascii="Google Sans Text" w:eastAsia="Google Sans Text" w:hAnsi="Google Sans Text" w:cs="Google Sans Text"/>
          <w:b w:val="0"/>
          <w:color w:val="1B1C1D"/>
          <w:sz w:val="22"/>
          <w:szCs w:val="22"/>
        </w:rPr>
        <w:t>local residents</w:t>
      </w:r>
      <w:commentRangeEnd w:id="49"/>
      <w:r w:rsidR="00974EB4">
        <w:rPr>
          <w:rStyle w:val="CommentReference"/>
          <w:b w:val="0"/>
        </w:rPr>
        <w:commentReference w:id="49"/>
      </w:r>
      <w:del w:id="52" w:author="Gretchen Dykstra" w:date="2025-12-16T06:21:00Z" w16du:dateUtc="2025-12-16T11:21:00Z">
        <w:r w:rsidRPr="00126A22" w:rsidDel="00974EB4">
          <w:rPr>
            <w:rFonts w:ascii="Google Sans Text" w:eastAsia="Google Sans Text" w:hAnsi="Google Sans Text" w:cs="Google Sans Text"/>
            <w:b w:val="0"/>
            <w:color w:val="1B1C1D"/>
            <w:sz w:val="22"/>
            <w:szCs w:val="22"/>
          </w:rPr>
          <w:delText xml:space="preserve"> are primarily employed</w:delText>
        </w:r>
      </w:del>
      <w:r w:rsidRPr="00126A22">
        <w:rPr>
          <w:rFonts w:ascii="Google Sans Text" w:eastAsia="Google Sans Text" w:hAnsi="Google Sans Text" w:cs="Google Sans Text"/>
          <w:b w:val="0"/>
          <w:color w:val="1B1C1D"/>
          <w:sz w:val="22"/>
          <w:szCs w:val="22"/>
        </w:rPr>
        <w:t>. The reform made investments in transportation and improvements in fiscal capacity disproportionately benefit these sectors, while areas with higher migrant concentration, such as private services, saw smaller gains.</w:t>
      </w:r>
      <w:commentRangeEnd w:id="47"/>
      <w:r w:rsidR="009E0818">
        <w:rPr>
          <w:rStyle w:val="CommentReference"/>
          <w:b w:val="0"/>
        </w:rPr>
        <w:commentReference w:id="47"/>
      </w:r>
      <w:commentRangeEnd w:id="48"/>
      <w:r w:rsidR="001175E3">
        <w:rPr>
          <w:rStyle w:val="CommentReference"/>
          <w:b w:val="0"/>
        </w:rPr>
        <w:commentReference w:id="48"/>
      </w:r>
    </w:p>
    <w:p w14:paraId="369EB2B3" w14:textId="39256C8E" w:rsidR="00B65BFD" w:rsidRDefault="00B65BFD" w:rsidP="00B65BFD">
      <w:pPr>
        <w:pStyle w:val="Heading3"/>
        <w:spacing w:before="0" w:after="120" w:line="275" w:lineRule="auto"/>
        <w:jc w:val="both"/>
        <w:rPr>
          <w:rFonts w:ascii="Google Sans Text" w:eastAsia="Google Sans Text" w:hAnsi="Google Sans Text" w:cs="Google Sans Text"/>
          <w:b w:val="0"/>
          <w:color w:val="1B1C1D"/>
          <w:sz w:val="22"/>
          <w:szCs w:val="22"/>
        </w:rPr>
      </w:pPr>
      <w:r w:rsidRPr="00B65BFD">
        <w:rPr>
          <w:rFonts w:ascii="Google Sans Text" w:eastAsia="Google Sans Text" w:hAnsi="Google Sans Text" w:cs="Google Sans Text"/>
          <w:b w:val="0"/>
          <w:color w:val="1B1C1D"/>
          <w:sz w:val="22"/>
          <w:szCs w:val="22"/>
        </w:rPr>
        <w:lastRenderedPageBreak/>
        <w:t>The lesson for policymakers is clear. Jurisdictional consolidation like China’s city-county mergers can be a powerful tool for overcoming market fragmentation and unlocking economic growth, but these policies are not distributionally neutral. Without careful design, growth-oriented reforms can inadvertently exacerbate inequality by favo</w:t>
      </w:r>
      <w:del w:id="53" w:author="Gretchen Dykstra" w:date="2025-12-16T06:22:00Z" w16du:dateUtc="2025-12-16T11:22:00Z">
        <w:r w:rsidRPr="00B65BFD" w:rsidDel="007E43C2">
          <w:rPr>
            <w:rFonts w:ascii="Google Sans Text" w:eastAsia="Google Sans Text" w:hAnsi="Google Sans Text" w:cs="Google Sans Text"/>
            <w:b w:val="0"/>
            <w:color w:val="1B1C1D"/>
            <w:sz w:val="22"/>
            <w:szCs w:val="22"/>
          </w:rPr>
          <w:delText>u</w:delText>
        </w:r>
      </w:del>
      <w:r w:rsidRPr="00B65BFD">
        <w:rPr>
          <w:rFonts w:ascii="Google Sans Text" w:eastAsia="Google Sans Text" w:hAnsi="Google Sans Text" w:cs="Google Sans Text"/>
          <w:b w:val="0"/>
          <w:color w:val="1B1C1D"/>
          <w:sz w:val="22"/>
          <w:szCs w:val="22"/>
        </w:rPr>
        <w:t>ring certain segments of the workforce over others. As governments continue to pursue administrative consolidation, they must also ensure that growth becomes more inclusive—making new investment and job opportunities accessible to all, including the migrant populations who are essential to the urban economy.</w:t>
      </w:r>
    </w:p>
    <w:p w14:paraId="336E937D" w14:textId="77777777" w:rsidR="00B65BFD" w:rsidRDefault="00B65BFD" w:rsidP="00B65BFD">
      <w:pPr>
        <w:pStyle w:val="Heading3"/>
        <w:spacing w:before="0" w:after="120" w:line="275" w:lineRule="auto"/>
        <w:jc w:val="both"/>
        <w:rPr>
          <w:rFonts w:ascii="Google Sans Text" w:eastAsia="Google Sans Text" w:hAnsi="Google Sans Text" w:cs="Google Sans Text"/>
          <w:b w:val="0"/>
          <w:color w:val="1B1C1D"/>
          <w:sz w:val="22"/>
          <w:szCs w:val="22"/>
        </w:rPr>
      </w:pPr>
    </w:p>
    <w:p w14:paraId="00000011" w14:textId="013A44D0" w:rsidR="00F83105" w:rsidRPr="0044716C" w:rsidRDefault="009E0818" w:rsidP="008E23BD">
      <w:pPr>
        <w:pStyle w:val="Heading3"/>
        <w:spacing w:before="0" w:after="120" w:line="275" w:lineRule="auto"/>
        <w:jc w:val="both"/>
        <w:rPr>
          <w:rFonts w:ascii="Google Sans" w:eastAsia="Google Sans" w:hAnsi="Google Sans" w:cs="Google Sans"/>
          <w:color w:val="1B1C1D"/>
          <w:sz w:val="22"/>
          <w:szCs w:val="22"/>
        </w:rPr>
      </w:pPr>
      <w:r w:rsidRPr="0044716C">
        <w:rPr>
          <w:rFonts w:ascii="Google Sans" w:eastAsia="Google Sans" w:hAnsi="Google Sans" w:cs="Google Sans"/>
          <w:color w:val="1B1C1D"/>
          <w:sz w:val="22"/>
          <w:szCs w:val="22"/>
        </w:rPr>
        <w:t>References</w:t>
      </w:r>
    </w:p>
    <w:p w14:paraId="4B60C2A4" w14:textId="3DC423F9" w:rsidR="0044716C" w:rsidRPr="0044716C" w:rsidRDefault="0044716C" w:rsidP="00F8780E">
      <w:pPr>
        <w:pStyle w:val="Bibliography"/>
      </w:pPr>
      <w:r w:rsidRPr="0044716C">
        <w:t>Alesina, A</w:t>
      </w:r>
      <w:ins w:id="54" w:author="Gretchen Dykstra" w:date="2025-12-16T05:44:00Z" w16du:dateUtc="2025-12-16T10:44:00Z">
        <w:r w:rsidR="00A10CE1">
          <w:t>lberto</w:t>
        </w:r>
      </w:ins>
      <w:del w:id="55" w:author="Gretchen Dykstra" w:date="2025-12-16T05:44:00Z" w16du:dateUtc="2025-12-16T10:44:00Z">
        <w:r w:rsidRPr="0044716C" w:rsidDel="00A10CE1">
          <w:delText xml:space="preserve">. </w:delText>
        </w:r>
      </w:del>
      <w:ins w:id="56" w:author="Gretchen Dykstra" w:date="2025-12-16T05:44:00Z" w16du:dateUtc="2025-12-16T10:44:00Z">
        <w:r w:rsidR="00A10CE1">
          <w:t>,</w:t>
        </w:r>
        <w:r w:rsidR="00A10CE1" w:rsidRPr="0044716C">
          <w:t xml:space="preserve"> </w:t>
        </w:r>
      </w:ins>
      <w:r w:rsidRPr="0044716C">
        <w:t>and E</w:t>
      </w:r>
      <w:del w:id="57" w:author="Gretchen Dykstra" w:date="2025-12-16T05:44:00Z" w16du:dateUtc="2025-12-16T10:44:00Z">
        <w:r w:rsidRPr="0044716C" w:rsidDel="00A10CE1">
          <w:delText xml:space="preserve">. </w:delText>
        </w:r>
      </w:del>
      <w:ins w:id="58" w:author="Gretchen Dykstra" w:date="2025-12-16T05:44:00Z" w16du:dateUtc="2025-12-16T10:44:00Z">
        <w:r w:rsidR="00A10CE1">
          <w:t>nrico</w:t>
        </w:r>
        <w:r w:rsidR="00A10CE1" w:rsidRPr="0044716C">
          <w:t xml:space="preserve"> </w:t>
        </w:r>
      </w:ins>
      <w:r w:rsidRPr="0044716C">
        <w:t>Spolaore</w:t>
      </w:r>
      <w:ins w:id="59" w:author="Gretchen Dykstra" w:date="2025-12-16T05:39:00Z" w16du:dateUtc="2025-12-16T10:39:00Z">
        <w:r w:rsidR="000A5152">
          <w:t>.</w:t>
        </w:r>
      </w:ins>
      <w:r w:rsidRPr="0044716C">
        <w:t xml:space="preserve"> </w:t>
      </w:r>
      <w:del w:id="60" w:author="Gretchen Dykstra" w:date="2025-12-16T05:39:00Z" w16du:dateUtc="2025-12-16T10:39:00Z">
        <w:r w:rsidRPr="0044716C" w:rsidDel="000A5152">
          <w:delText>(</w:delText>
        </w:r>
      </w:del>
      <w:r w:rsidRPr="0044716C">
        <w:t>2003</w:t>
      </w:r>
      <w:del w:id="61" w:author="Gretchen Dykstra" w:date="2025-12-16T05:39:00Z" w16du:dateUtc="2025-12-16T10:39:00Z">
        <w:r w:rsidRPr="0044716C" w:rsidDel="000A5152">
          <w:delText>)</w:delText>
        </w:r>
      </w:del>
      <w:r w:rsidRPr="0044716C">
        <w:t xml:space="preserve">. </w:t>
      </w:r>
      <w:r w:rsidRPr="000A5152">
        <w:rPr>
          <w:i/>
          <w:iCs/>
          <w:rPrChange w:id="62" w:author="Gretchen Dykstra" w:date="2025-12-16T05:39:00Z" w16du:dateUtc="2025-12-16T10:39:00Z">
            <w:rPr/>
          </w:rPrChange>
        </w:rPr>
        <w:t>The Size of Nations.</w:t>
      </w:r>
      <w:r w:rsidRPr="0044716C">
        <w:t xml:space="preserve"> MIT Press.</w:t>
      </w:r>
    </w:p>
    <w:p w14:paraId="615AEDF3" w14:textId="2346C7AE" w:rsidR="0044716C" w:rsidRDefault="0044716C" w:rsidP="00AC4B6E">
      <w:pPr>
        <w:pStyle w:val="Bibliography"/>
        <w:rPr>
          <w:ins w:id="63" w:author="Gretchen Dykstra" w:date="2025-12-16T05:47:00Z" w16du:dateUtc="2025-12-16T10:47:00Z"/>
        </w:rPr>
      </w:pPr>
      <w:r w:rsidRPr="00F8780E">
        <w:t>An, L</w:t>
      </w:r>
      <w:del w:id="64" w:author="Gretchen Dykstra" w:date="2025-12-16T05:46:00Z" w16du:dateUtc="2025-12-16T10:46:00Z">
        <w:r w:rsidRPr="00F8780E" w:rsidDel="0086169B">
          <w:delText xml:space="preserve">., </w:delText>
        </w:r>
      </w:del>
      <w:ins w:id="65" w:author="Gretchen Dykstra" w:date="2025-12-16T05:46:00Z" w16du:dateUtc="2025-12-16T10:46:00Z">
        <w:r w:rsidR="0086169B">
          <w:t>ei</w:t>
        </w:r>
        <w:r w:rsidR="0086169B" w:rsidRPr="00F8780E">
          <w:t xml:space="preserve">, </w:t>
        </w:r>
      </w:ins>
      <w:r w:rsidRPr="00F8780E">
        <w:t>Y</w:t>
      </w:r>
      <w:del w:id="66" w:author="Gretchen Dykstra" w:date="2025-12-16T05:46:00Z" w16du:dateUtc="2025-12-16T10:46:00Z">
        <w:r w:rsidRPr="00F8780E" w:rsidDel="0086169B">
          <w:delText xml:space="preserve">. </w:delText>
        </w:r>
      </w:del>
      <w:ins w:id="67" w:author="Gretchen Dykstra" w:date="2025-12-16T05:46:00Z" w16du:dateUtc="2025-12-16T10:46:00Z">
        <w:r w:rsidR="0086169B">
          <w:t>u</w:t>
        </w:r>
        <w:r w:rsidR="0086169B" w:rsidRPr="00F8780E">
          <w:t xml:space="preserve"> </w:t>
        </w:r>
      </w:ins>
      <w:r w:rsidRPr="00F8780E">
        <w:t>Qin, J</w:t>
      </w:r>
      <w:del w:id="68" w:author="Gretchen Dykstra" w:date="2025-12-16T05:46:00Z" w16du:dateUtc="2025-12-16T10:46:00Z">
        <w:r w:rsidRPr="00F8780E" w:rsidDel="0086169B">
          <w:delText xml:space="preserve">. </w:delText>
        </w:r>
      </w:del>
      <w:ins w:id="69" w:author="Gretchen Dykstra" w:date="2025-12-16T05:46:00Z" w16du:dateUtc="2025-12-16T10:46:00Z">
        <w:r w:rsidR="0086169B">
          <w:t>ing</w:t>
        </w:r>
        <w:r w:rsidR="0086169B" w:rsidRPr="00F8780E">
          <w:t xml:space="preserve"> </w:t>
        </w:r>
      </w:ins>
      <w:r w:rsidRPr="00F8780E">
        <w:t>Wu</w:t>
      </w:r>
      <w:ins w:id="70" w:author="Gretchen Dykstra" w:date="2025-12-16T05:46:00Z" w16du:dateUtc="2025-12-16T10:46:00Z">
        <w:r w:rsidR="0086169B">
          <w:t>,</w:t>
        </w:r>
      </w:ins>
      <w:r w:rsidRPr="00F8780E">
        <w:t xml:space="preserve"> and W</w:t>
      </w:r>
      <w:del w:id="71" w:author="Gretchen Dykstra" w:date="2025-12-16T05:46:00Z" w16du:dateUtc="2025-12-16T10:46:00Z">
        <w:r w:rsidRPr="00F8780E" w:rsidDel="0086169B">
          <w:delText xml:space="preserve">. </w:delText>
        </w:r>
      </w:del>
      <w:ins w:id="72" w:author="Gretchen Dykstra" w:date="2025-12-16T05:46:00Z" w16du:dateUtc="2025-12-16T10:46:00Z">
        <w:r w:rsidR="0086169B">
          <w:t>ei</w:t>
        </w:r>
        <w:r w:rsidR="0086169B" w:rsidRPr="00F8780E">
          <w:t xml:space="preserve"> </w:t>
        </w:r>
      </w:ins>
      <w:r w:rsidRPr="00F8780E">
        <w:t>You</w:t>
      </w:r>
      <w:ins w:id="73" w:author="Gretchen Dykstra" w:date="2025-12-16T05:44:00Z" w16du:dateUtc="2025-12-16T10:44:00Z">
        <w:r w:rsidR="00A10CE1">
          <w:t>.</w:t>
        </w:r>
      </w:ins>
      <w:r w:rsidRPr="00F8780E">
        <w:t xml:space="preserve"> </w:t>
      </w:r>
      <w:del w:id="74" w:author="Gretchen Dykstra" w:date="2025-12-16T05:44:00Z" w16du:dateUtc="2025-12-16T10:44:00Z">
        <w:r w:rsidRPr="00F8780E" w:rsidDel="00A10CE1">
          <w:delText>(</w:delText>
        </w:r>
      </w:del>
      <w:r w:rsidRPr="00F8780E">
        <w:t>2024</w:t>
      </w:r>
      <w:del w:id="75" w:author="Gretchen Dykstra" w:date="2025-12-16T05:44:00Z" w16du:dateUtc="2025-12-16T10:44:00Z">
        <w:r w:rsidRPr="00F8780E" w:rsidDel="00A10CE1">
          <w:delText>)</w:delText>
        </w:r>
      </w:del>
      <w:r w:rsidRPr="00F8780E">
        <w:t xml:space="preserve">. “The </w:t>
      </w:r>
      <w:del w:id="76" w:author="Gretchen Dykstra" w:date="2025-12-16T05:45:00Z" w16du:dateUtc="2025-12-16T10:45:00Z">
        <w:r w:rsidRPr="00F8780E" w:rsidDel="00F27F54">
          <w:delText xml:space="preserve">local </w:delText>
        </w:r>
      </w:del>
      <w:ins w:id="77" w:author="Gretchen Dykstra" w:date="2025-12-16T05:45:00Z" w16du:dateUtc="2025-12-16T10:45:00Z">
        <w:r w:rsidR="00F27F54">
          <w:t>L</w:t>
        </w:r>
        <w:r w:rsidR="00F27F54" w:rsidRPr="00F8780E">
          <w:t xml:space="preserve">ocal </w:t>
        </w:r>
      </w:ins>
      <w:del w:id="78" w:author="Gretchen Dykstra" w:date="2025-12-16T05:45:00Z" w16du:dateUtc="2025-12-16T10:45:00Z">
        <w:r w:rsidRPr="00F8780E" w:rsidDel="00F27F54">
          <w:delText xml:space="preserve">labor </w:delText>
        </w:r>
      </w:del>
      <w:ins w:id="79" w:author="Gretchen Dykstra" w:date="2025-12-16T05:45:00Z" w16du:dateUtc="2025-12-16T10:45:00Z">
        <w:r w:rsidR="00F27F54">
          <w:t>L</w:t>
        </w:r>
        <w:r w:rsidR="00F27F54" w:rsidRPr="00F8780E">
          <w:t xml:space="preserve">abor </w:t>
        </w:r>
      </w:ins>
      <w:del w:id="80" w:author="Gretchen Dykstra" w:date="2025-12-16T05:45:00Z" w16du:dateUtc="2025-12-16T10:45:00Z">
        <w:r w:rsidRPr="00F8780E" w:rsidDel="00F27F54">
          <w:delText xml:space="preserve">market </w:delText>
        </w:r>
      </w:del>
      <w:ins w:id="81" w:author="Gretchen Dykstra" w:date="2025-12-16T05:45:00Z" w16du:dateUtc="2025-12-16T10:45:00Z">
        <w:r w:rsidR="00F27F54">
          <w:t>M</w:t>
        </w:r>
        <w:r w:rsidR="00F27F54" w:rsidRPr="00F8780E">
          <w:t xml:space="preserve">arket </w:t>
        </w:r>
      </w:ins>
      <w:del w:id="82" w:author="Gretchen Dykstra" w:date="2025-12-16T05:45:00Z" w16du:dateUtc="2025-12-16T10:45:00Z">
        <w:r w:rsidRPr="00F8780E" w:rsidDel="00F27F54">
          <w:delText xml:space="preserve">effect </w:delText>
        </w:r>
      </w:del>
      <w:ins w:id="83" w:author="Gretchen Dykstra" w:date="2025-12-16T05:45:00Z" w16du:dateUtc="2025-12-16T10:45:00Z">
        <w:r w:rsidR="00F27F54">
          <w:t>E</w:t>
        </w:r>
        <w:r w:rsidR="00F27F54" w:rsidRPr="00F8780E">
          <w:t xml:space="preserve">ffect </w:t>
        </w:r>
      </w:ins>
      <w:r w:rsidRPr="00F8780E">
        <w:t xml:space="preserve">of </w:t>
      </w:r>
      <w:del w:id="84" w:author="Gretchen Dykstra" w:date="2025-12-16T05:45:00Z" w16du:dateUtc="2025-12-16T10:45:00Z">
        <w:r w:rsidRPr="00F8780E" w:rsidDel="00F27F54">
          <w:delText xml:space="preserve">relaxing </w:delText>
        </w:r>
      </w:del>
      <w:ins w:id="85" w:author="Gretchen Dykstra" w:date="2025-12-16T05:45:00Z" w16du:dateUtc="2025-12-16T10:45:00Z">
        <w:r w:rsidR="00F27F54">
          <w:t>R</w:t>
        </w:r>
        <w:r w:rsidR="00F27F54" w:rsidRPr="00F8780E">
          <w:t xml:space="preserve">elaxing </w:t>
        </w:r>
      </w:ins>
      <w:del w:id="86" w:author="Gretchen Dykstra" w:date="2025-12-16T05:45:00Z" w16du:dateUtc="2025-12-16T10:45:00Z">
        <w:r w:rsidRPr="00F8780E" w:rsidDel="00F27F54">
          <w:delText xml:space="preserve">internal </w:delText>
        </w:r>
      </w:del>
      <w:ins w:id="87" w:author="Gretchen Dykstra" w:date="2025-12-16T05:45:00Z" w16du:dateUtc="2025-12-16T10:45:00Z">
        <w:r w:rsidR="00F27F54">
          <w:t>I</w:t>
        </w:r>
        <w:r w:rsidR="00F27F54" w:rsidRPr="00F8780E">
          <w:t xml:space="preserve">nternal </w:t>
        </w:r>
      </w:ins>
      <w:del w:id="88" w:author="Gretchen Dykstra" w:date="2025-12-16T05:45:00Z" w16du:dateUtc="2025-12-16T10:45:00Z">
        <w:r w:rsidRPr="00F8780E" w:rsidDel="00F27F54">
          <w:delText xml:space="preserve">migration </w:delText>
        </w:r>
      </w:del>
      <w:ins w:id="89" w:author="Gretchen Dykstra" w:date="2025-12-16T05:45:00Z" w16du:dateUtc="2025-12-16T10:45:00Z">
        <w:r w:rsidR="00F27F54">
          <w:t>M</w:t>
        </w:r>
        <w:r w:rsidR="00F27F54" w:rsidRPr="00F8780E">
          <w:t xml:space="preserve">igration </w:t>
        </w:r>
      </w:ins>
      <w:del w:id="90" w:author="Gretchen Dykstra" w:date="2025-12-16T05:45:00Z" w16du:dateUtc="2025-12-16T10:45:00Z">
        <w:r w:rsidRPr="00F8780E" w:rsidDel="00F27F54">
          <w:delText>restrictions</w:delText>
        </w:r>
      </w:del>
      <w:ins w:id="91" w:author="Gretchen Dykstra" w:date="2025-12-16T05:45:00Z" w16du:dateUtc="2025-12-16T10:45:00Z">
        <w:r w:rsidR="00F27F54">
          <w:t>R</w:t>
        </w:r>
        <w:r w:rsidR="00F27F54" w:rsidRPr="00F8780E">
          <w:t>estrictions</w:t>
        </w:r>
      </w:ins>
      <w:r w:rsidRPr="00F8780E">
        <w:t xml:space="preserve">: Evidence from China.” </w:t>
      </w:r>
      <w:r w:rsidRPr="00A10CE1">
        <w:rPr>
          <w:i/>
          <w:iCs/>
          <w:rPrChange w:id="92" w:author="Gretchen Dykstra" w:date="2025-12-16T05:44:00Z" w16du:dateUtc="2025-12-16T10:44:00Z">
            <w:rPr/>
          </w:rPrChange>
        </w:rPr>
        <w:t>Journal of Labor Economics</w:t>
      </w:r>
      <w:del w:id="93" w:author="Gretchen Dykstra" w:date="2025-12-16T05:44:00Z" w16du:dateUtc="2025-12-16T10:44:00Z">
        <w:r w:rsidRPr="00F8780E" w:rsidDel="00A10CE1">
          <w:delText>,</w:delText>
        </w:r>
      </w:del>
      <w:r w:rsidRPr="00F8780E">
        <w:t xml:space="preserve"> 42</w:t>
      </w:r>
      <w:ins w:id="94" w:author="Gretchen Dykstra" w:date="2025-12-16T05:45:00Z" w16du:dateUtc="2025-12-16T10:45:00Z">
        <w:r w:rsidR="00A10CE1">
          <w:t xml:space="preserve"> </w:t>
        </w:r>
      </w:ins>
      <w:r w:rsidRPr="00F8780E">
        <w:t>(1</w:t>
      </w:r>
      <w:del w:id="95" w:author="Gretchen Dykstra" w:date="2025-12-16T05:45:00Z" w16du:dateUtc="2025-12-16T10:45:00Z">
        <w:r w:rsidRPr="00F8780E" w:rsidDel="00A10CE1">
          <w:delText xml:space="preserve">), </w:delText>
        </w:r>
      </w:del>
      <w:ins w:id="96" w:author="Gretchen Dykstra" w:date="2025-12-16T05:45:00Z" w16du:dateUtc="2025-12-16T10:45:00Z">
        <w:r w:rsidR="00A10CE1" w:rsidRPr="00F8780E">
          <w:t>)</w:t>
        </w:r>
        <w:r w:rsidR="00A10CE1">
          <w:t>:</w:t>
        </w:r>
        <w:r w:rsidR="00A10CE1" w:rsidRPr="00F8780E">
          <w:t xml:space="preserve"> </w:t>
        </w:r>
      </w:ins>
      <w:r w:rsidRPr="00F8780E">
        <w:t>161–200.</w:t>
      </w:r>
      <w:ins w:id="97" w:author="Gretchen Dykstra" w:date="2025-12-16T05:46:00Z" w16du:dateUtc="2025-12-16T10:46:00Z">
        <w:r w:rsidR="00AC4B6E">
          <w:t xml:space="preserve"> </w:t>
        </w:r>
      </w:ins>
      <w:ins w:id="98" w:author="Gretchen Dykstra" w:date="2025-12-16T05:47:00Z" w16du:dateUtc="2025-12-16T10:47:00Z">
        <w:r w:rsidR="00AC4B6E">
          <w:fldChar w:fldCharType="begin"/>
        </w:r>
        <w:r w:rsidR="00AC4B6E">
          <w:instrText>HYPERLINK "</w:instrText>
        </w:r>
        <w:r w:rsidR="00AC4B6E" w:rsidRPr="00AC4B6E">
          <w:instrText>https://doi.org/10.1086/722620</w:instrText>
        </w:r>
        <w:r w:rsidR="00AC4B6E">
          <w:instrText>"</w:instrText>
        </w:r>
        <w:r w:rsidR="00AC4B6E">
          <w:fldChar w:fldCharType="separate"/>
        </w:r>
        <w:r w:rsidR="00AC4B6E" w:rsidRPr="0029475C">
          <w:rPr>
            <w:rStyle w:val="Hyperlink"/>
          </w:rPr>
          <w:t>https://doi.org/10.1086/722620</w:t>
        </w:r>
        <w:r w:rsidR="00AC4B6E">
          <w:fldChar w:fldCharType="end"/>
        </w:r>
        <w:r w:rsidR="00AC4B6E">
          <w:t>.</w:t>
        </w:r>
      </w:ins>
    </w:p>
    <w:p w14:paraId="0FEA1B73" w14:textId="5B8B44C5" w:rsidR="00AC4B6E" w:rsidRPr="00AC4B6E" w:rsidDel="00AC4B6E" w:rsidRDefault="00AC4B6E" w:rsidP="00AC4B6E">
      <w:pPr>
        <w:rPr>
          <w:del w:id="99" w:author="Gretchen Dykstra" w:date="2025-12-16T05:47:00Z" w16du:dateUtc="2025-12-16T10:47:00Z"/>
        </w:rPr>
        <w:pPrChange w:id="100" w:author="Gretchen Dykstra" w:date="2025-12-16T05:47:00Z" w16du:dateUtc="2025-12-16T10:47:00Z">
          <w:pPr>
            <w:pStyle w:val="Bibliography"/>
          </w:pPr>
        </w:pPrChange>
      </w:pPr>
    </w:p>
    <w:p w14:paraId="3040FB83" w14:textId="4A950107" w:rsidR="0044716C" w:rsidRDefault="0044716C" w:rsidP="00F8780E">
      <w:pPr>
        <w:pStyle w:val="Bibliography"/>
        <w:rPr>
          <w:ins w:id="101" w:author="Gretchen Dykstra" w:date="2025-12-16T05:51:00Z" w16du:dateUtc="2025-12-16T10:51:00Z"/>
        </w:rPr>
      </w:pPr>
      <w:r w:rsidRPr="0044716C">
        <w:t>Bazzi, S</w:t>
      </w:r>
      <w:del w:id="102" w:author="Gretchen Dykstra" w:date="2025-12-16T05:50:00Z" w16du:dateUtc="2025-12-16T10:50:00Z">
        <w:r w:rsidRPr="0044716C" w:rsidDel="00BA7994">
          <w:delText xml:space="preserve">. </w:delText>
        </w:r>
      </w:del>
      <w:ins w:id="103" w:author="Gretchen Dykstra" w:date="2025-12-16T05:50:00Z" w16du:dateUtc="2025-12-16T10:50:00Z">
        <w:r w:rsidR="00BA7994">
          <w:t>amuel,</w:t>
        </w:r>
        <w:r w:rsidR="00BA7994" w:rsidRPr="0044716C">
          <w:t xml:space="preserve"> </w:t>
        </w:r>
      </w:ins>
      <w:r w:rsidRPr="0044716C">
        <w:t>and M</w:t>
      </w:r>
      <w:del w:id="104" w:author="Gretchen Dykstra" w:date="2025-12-16T05:50:00Z" w16du:dateUtc="2025-12-16T10:50:00Z">
        <w:r w:rsidRPr="0044716C" w:rsidDel="00BA7994">
          <w:delText xml:space="preserve">. </w:delText>
        </w:r>
      </w:del>
      <w:ins w:id="105" w:author="Gretchen Dykstra" w:date="2025-12-16T05:50:00Z" w16du:dateUtc="2025-12-16T10:50:00Z">
        <w:r w:rsidR="00BA7994">
          <w:t>atthew</w:t>
        </w:r>
        <w:r w:rsidR="00BA7994" w:rsidRPr="0044716C">
          <w:t xml:space="preserve"> </w:t>
        </w:r>
      </w:ins>
      <w:r w:rsidRPr="0044716C">
        <w:t>Gudgeon</w:t>
      </w:r>
      <w:ins w:id="106" w:author="Gretchen Dykstra" w:date="2025-12-16T05:47:00Z" w16du:dateUtc="2025-12-16T10:47:00Z">
        <w:r w:rsidR="00AC4B6E">
          <w:t>.</w:t>
        </w:r>
      </w:ins>
      <w:r w:rsidRPr="0044716C">
        <w:t xml:space="preserve"> </w:t>
      </w:r>
      <w:del w:id="107" w:author="Gretchen Dykstra" w:date="2025-12-16T05:47:00Z" w16du:dateUtc="2025-12-16T10:47:00Z">
        <w:r w:rsidRPr="0044716C" w:rsidDel="00AC4B6E">
          <w:delText>(</w:delText>
        </w:r>
      </w:del>
      <w:r w:rsidRPr="0044716C">
        <w:t>2021</w:t>
      </w:r>
      <w:del w:id="108" w:author="Gretchen Dykstra" w:date="2025-12-16T05:47:00Z" w16du:dateUtc="2025-12-16T10:47:00Z">
        <w:r w:rsidRPr="0044716C" w:rsidDel="00AC4B6E">
          <w:delText>)</w:delText>
        </w:r>
      </w:del>
      <w:r w:rsidRPr="0044716C">
        <w:t xml:space="preserve">. “The </w:t>
      </w:r>
      <w:del w:id="109" w:author="Gretchen Dykstra" w:date="2025-12-16T05:47:00Z" w16du:dateUtc="2025-12-16T10:47:00Z">
        <w:r w:rsidRPr="0044716C" w:rsidDel="00AC4B6E">
          <w:delText xml:space="preserve">political </w:delText>
        </w:r>
      </w:del>
      <w:ins w:id="110" w:author="Gretchen Dykstra" w:date="2025-12-16T05:47:00Z" w16du:dateUtc="2025-12-16T10:47:00Z">
        <w:r w:rsidR="00AC4B6E">
          <w:t>P</w:t>
        </w:r>
        <w:r w:rsidR="00AC4B6E" w:rsidRPr="0044716C">
          <w:t xml:space="preserve">olitical </w:t>
        </w:r>
      </w:ins>
      <w:del w:id="111" w:author="Gretchen Dykstra" w:date="2025-12-16T05:47:00Z" w16du:dateUtc="2025-12-16T10:47:00Z">
        <w:r w:rsidRPr="0044716C" w:rsidDel="00AC4B6E">
          <w:delText xml:space="preserve">boundaries </w:delText>
        </w:r>
      </w:del>
      <w:ins w:id="112" w:author="Gretchen Dykstra" w:date="2025-12-16T05:47:00Z" w16du:dateUtc="2025-12-16T10:47:00Z">
        <w:r w:rsidR="00AC4B6E">
          <w:t>B</w:t>
        </w:r>
        <w:r w:rsidR="00AC4B6E" w:rsidRPr="0044716C">
          <w:t xml:space="preserve">oundaries </w:t>
        </w:r>
      </w:ins>
      <w:r w:rsidRPr="0044716C">
        <w:t xml:space="preserve">of </w:t>
      </w:r>
      <w:del w:id="113" w:author="Gretchen Dykstra" w:date="2025-12-16T05:47:00Z" w16du:dateUtc="2025-12-16T10:47:00Z">
        <w:r w:rsidRPr="0044716C" w:rsidDel="00AC4B6E">
          <w:delText xml:space="preserve">ethnic </w:delText>
        </w:r>
      </w:del>
      <w:ins w:id="114" w:author="Gretchen Dykstra" w:date="2025-12-16T05:47:00Z" w16du:dateUtc="2025-12-16T10:47:00Z">
        <w:r w:rsidR="00AC4B6E">
          <w:t>E</w:t>
        </w:r>
        <w:r w:rsidR="00AC4B6E" w:rsidRPr="0044716C">
          <w:t xml:space="preserve">thnic </w:t>
        </w:r>
      </w:ins>
      <w:del w:id="115" w:author="Gretchen Dykstra" w:date="2025-12-16T05:47:00Z" w16du:dateUtc="2025-12-16T10:47:00Z">
        <w:r w:rsidRPr="0044716C" w:rsidDel="00AC4B6E">
          <w:delText>divisions</w:delText>
        </w:r>
      </w:del>
      <w:ins w:id="116" w:author="Gretchen Dykstra" w:date="2025-12-16T05:47:00Z" w16du:dateUtc="2025-12-16T10:47:00Z">
        <w:r w:rsidR="00AC4B6E">
          <w:t>D</w:t>
        </w:r>
        <w:r w:rsidR="00AC4B6E" w:rsidRPr="0044716C">
          <w:t>ivisions</w:t>
        </w:r>
      </w:ins>
      <w:r w:rsidRPr="0044716C">
        <w:t xml:space="preserve">.” </w:t>
      </w:r>
      <w:r w:rsidRPr="00AC4B6E">
        <w:rPr>
          <w:i/>
          <w:iCs/>
          <w:rPrChange w:id="117" w:author="Gretchen Dykstra" w:date="2025-12-16T05:47:00Z" w16du:dateUtc="2025-12-16T10:47:00Z">
            <w:rPr/>
          </w:rPrChange>
        </w:rPr>
        <w:t>American Economic Journal: Applied Economics</w:t>
      </w:r>
      <w:del w:id="118" w:author="Gretchen Dykstra" w:date="2025-12-16T05:47:00Z" w16du:dateUtc="2025-12-16T10:47:00Z">
        <w:r w:rsidRPr="0044716C" w:rsidDel="00AC4B6E">
          <w:delText>,</w:delText>
        </w:r>
      </w:del>
      <w:r w:rsidRPr="0044716C">
        <w:t xml:space="preserve"> 13</w:t>
      </w:r>
      <w:ins w:id="119" w:author="Gretchen Dykstra" w:date="2025-12-16T05:47:00Z" w16du:dateUtc="2025-12-16T10:47:00Z">
        <w:r w:rsidR="00AC4B6E">
          <w:t xml:space="preserve"> </w:t>
        </w:r>
      </w:ins>
      <w:r w:rsidRPr="0044716C">
        <w:t>(1</w:t>
      </w:r>
      <w:del w:id="120" w:author="Gretchen Dykstra" w:date="2025-12-16T05:47:00Z" w16du:dateUtc="2025-12-16T10:47:00Z">
        <w:r w:rsidRPr="0044716C" w:rsidDel="00AC4B6E">
          <w:delText xml:space="preserve">), </w:delText>
        </w:r>
      </w:del>
      <w:ins w:id="121" w:author="Gretchen Dykstra" w:date="2025-12-16T05:47:00Z" w16du:dateUtc="2025-12-16T10:47:00Z">
        <w:r w:rsidR="00AC4B6E" w:rsidRPr="0044716C">
          <w:t>)</w:t>
        </w:r>
        <w:r w:rsidR="00AC4B6E">
          <w:t>:</w:t>
        </w:r>
        <w:r w:rsidR="00AC4B6E" w:rsidRPr="0044716C">
          <w:t xml:space="preserve"> </w:t>
        </w:r>
      </w:ins>
      <w:r w:rsidRPr="0044716C">
        <w:t>235–</w:t>
      </w:r>
      <w:del w:id="122" w:author="Gretchen Dykstra" w:date="2025-12-16T05:53:00Z" w16du:dateUtc="2025-12-16T10:53:00Z">
        <w:r w:rsidRPr="0044716C" w:rsidDel="00A30CD3">
          <w:delText>2</w:delText>
        </w:r>
      </w:del>
      <w:r w:rsidRPr="0044716C">
        <w:t>66.</w:t>
      </w:r>
      <w:ins w:id="123" w:author="Gretchen Dykstra" w:date="2025-12-16T05:50:00Z" w16du:dateUtc="2025-12-16T10:50:00Z">
        <w:r w:rsidR="00BA7994">
          <w:t xml:space="preserve"> </w:t>
        </w:r>
      </w:ins>
      <w:ins w:id="124" w:author="Gretchen Dykstra" w:date="2025-12-16T05:51:00Z" w16du:dateUtc="2025-12-16T10:51:00Z">
        <w:r w:rsidR="00BA7994">
          <w:fldChar w:fldCharType="begin"/>
        </w:r>
        <w:r w:rsidR="00BA7994">
          <w:instrText>HYPERLINK "https://doi.org/</w:instrText>
        </w:r>
        <w:r w:rsidR="00BA7994" w:rsidRPr="00BA7994">
          <w:rPr>
            <w:rPrChange w:id="125" w:author="Gretchen Dykstra" w:date="2025-12-16T05:51:00Z" w16du:dateUtc="2025-12-16T10:51:00Z">
              <w:rPr>
                <w:rFonts w:ascii="Georgia" w:hAnsi="Georgia"/>
                <w:color w:val="353C3F"/>
                <w:sz w:val="27"/>
                <w:szCs w:val="27"/>
                <w:shd w:val="clear" w:color="auto" w:fill="FFFFFF"/>
              </w:rPr>
            </w:rPrChange>
          </w:rPr>
          <w:instrText>10.1257/app.20190309</w:instrText>
        </w:r>
        <w:r w:rsidR="00BA7994">
          <w:instrText>"</w:instrText>
        </w:r>
        <w:r w:rsidR="00BA7994">
          <w:fldChar w:fldCharType="separate"/>
        </w:r>
        <w:r w:rsidR="00BA7994" w:rsidRPr="0029475C">
          <w:rPr>
            <w:rStyle w:val="Hyperlink"/>
          </w:rPr>
          <w:t>https://doi.org/</w:t>
        </w:r>
        <w:r w:rsidR="00BA7994" w:rsidRPr="0029475C">
          <w:rPr>
            <w:rStyle w:val="Hyperlink"/>
            <w:rPrChange w:id="126" w:author="Gretchen Dykstra" w:date="2025-12-16T05:51:00Z" w16du:dateUtc="2025-12-16T10:51:00Z">
              <w:rPr>
                <w:rFonts w:ascii="Georgia" w:hAnsi="Georgia"/>
                <w:color w:val="353C3F"/>
                <w:sz w:val="27"/>
                <w:szCs w:val="27"/>
                <w:shd w:val="clear" w:color="auto" w:fill="FFFFFF"/>
              </w:rPr>
            </w:rPrChange>
          </w:rPr>
          <w:t>10.1257/app.20190309</w:t>
        </w:r>
        <w:r w:rsidR="00BA7994">
          <w:fldChar w:fldCharType="end"/>
        </w:r>
        <w:r w:rsidR="00BA7994">
          <w:t>.</w:t>
        </w:r>
      </w:ins>
    </w:p>
    <w:p w14:paraId="12267B4C" w14:textId="0B4EF6DC" w:rsidR="00BA7994" w:rsidRPr="00BA7994" w:rsidDel="00BA7994" w:rsidRDefault="00BA7994" w:rsidP="00BA7994">
      <w:pPr>
        <w:rPr>
          <w:del w:id="127" w:author="Gretchen Dykstra" w:date="2025-12-16T05:51:00Z" w16du:dateUtc="2025-12-16T10:51:00Z"/>
        </w:rPr>
        <w:pPrChange w:id="128" w:author="Gretchen Dykstra" w:date="2025-12-16T05:51:00Z" w16du:dateUtc="2025-12-16T10:51:00Z">
          <w:pPr>
            <w:pStyle w:val="Bibliography"/>
          </w:pPr>
        </w:pPrChange>
      </w:pPr>
    </w:p>
    <w:p w14:paraId="6735AA03" w14:textId="4936DB38" w:rsidR="0044716C" w:rsidRDefault="0044716C" w:rsidP="00F8780E">
      <w:pPr>
        <w:pStyle w:val="Bibliography"/>
        <w:rPr>
          <w:ins w:id="129" w:author="Gretchen Dykstra" w:date="2025-12-16T05:52:00Z" w16du:dateUtc="2025-12-16T10:52:00Z"/>
        </w:rPr>
      </w:pPr>
      <w:r w:rsidRPr="0044716C">
        <w:t>Bo, S</w:t>
      </w:r>
      <w:del w:id="130" w:author="Gretchen Dykstra" w:date="2025-12-16T05:52:00Z" w16du:dateUtc="2025-12-16T10:52:00Z">
        <w:r w:rsidRPr="0044716C" w:rsidDel="00A0388D">
          <w:delText xml:space="preserve">. </w:delText>
        </w:r>
      </w:del>
      <w:ins w:id="131" w:author="Gretchen Dykstra" w:date="2025-12-16T05:52:00Z" w16du:dateUtc="2025-12-16T10:52:00Z">
        <w:r w:rsidR="00A0388D">
          <w:t>hiyu,</w:t>
        </w:r>
        <w:r w:rsidR="00A0388D" w:rsidRPr="0044716C">
          <w:t xml:space="preserve"> </w:t>
        </w:r>
      </w:ins>
      <w:r w:rsidRPr="0044716C">
        <w:t>and Y</w:t>
      </w:r>
      <w:del w:id="132" w:author="Gretchen Dykstra" w:date="2025-12-16T05:52:00Z" w16du:dateUtc="2025-12-16T10:52:00Z">
        <w:r w:rsidRPr="0044716C" w:rsidDel="00A0388D">
          <w:delText xml:space="preserve">. </w:delText>
        </w:r>
      </w:del>
      <w:ins w:id="133" w:author="Gretchen Dykstra" w:date="2025-12-16T05:52:00Z" w16du:dateUtc="2025-12-16T10:52:00Z">
        <w:r w:rsidR="00A0388D">
          <w:t>i</w:t>
        </w:r>
        <w:r w:rsidR="00A0388D" w:rsidRPr="0044716C">
          <w:t xml:space="preserve"> </w:t>
        </w:r>
      </w:ins>
      <w:r w:rsidRPr="0044716C">
        <w:t>Wang</w:t>
      </w:r>
      <w:ins w:id="134" w:author="Gretchen Dykstra" w:date="2025-12-16T05:51:00Z" w16du:dateUtc="2025-12-16T10:51:00Z">
        <w:r w:rsidR="00BC497E">
          <w:t>.</w:t>
        </w:r>
      </w:ins>
      <w:r w:rsidRPr="0044716C">
        <w:t xml:space="preserve"> </w:t>
      </w:r>
      <w:del w:id="135" w:author="Gretchen Dykstra" w:date="2025-12-16T05:51:00Z" w16du:dateUtc="2025-12-16T10:51:00Z">
        <w:r w:rsidRPr="0044716C" w:rsidDel="00BC497E">
          <w:delText>(</w:delText>
        </w:r>
      </w:del>
      <w:r w:rsidRPr="0044716C">
        <w:t>2025</w:t>
      </w:r>
      <w:del w:id="136" w:author="Gretchen Dykstra" w:date="2025-12-16T05:51:00Z" w16du:dateUtc="2025-12-16T10:51:00Z">
        <w:r w:rsidRPr="0044716C" w:rsidDel="00BC497E">
          <w:delText>)</w:delText>
        </w:r>
      </w:del>
      <w:r w:rsidRPr="0044716C">
        <w:t xml:space="preserve">. “The </w:t>
      </w:r>
      <w:del w:id="137" w:author="Gretchen Dykstra" w:date="2025-12-16T05:51:00Z" w16du:dateUtc="2025-12-16T10:51:00Z">
        <w:r w:rsidRPr="0044716C" w:rsidDel="00BC497E">
          <w:delText xml:space="preserve">labor </w:delText>
        </w:r>
      </w:del>
      <w:ins w:id="138" w:author="Gretchen Dykstra" w:date="2025-12-16T05:51:00Z" w16du:dateUtc="2025-12-16T10:51:00Z">
        <w:r w:rsidR="00BC497E">
          <w:t>L</w:t>
        </w:r>
        <w:r w:rsidR="00BC497E" w:rsidRPr="0044716C">
          <w:t xml:space="preserve">abor </w:t>
        </w:r>
      </w:ins>
      <w:del w:id="139" w:author="Gretchen Dykstra" w:date="2025-12-16T05:51:00Z" w16du:dateUtc="2025-12-16T10:51:00Z">
        <w:r w:rsidRPr="0044716C" w:rsidDel="00BC497E">
          <w:delText xml:space="preserve">market </w:delText>
        </w:r>
      </w:del>
      <w:ins w:id="140" w:author="Gretchen Dykstra" w:date="2025-12-16T05:51:00Z" w16du:dateUtc="2025-12-16T10:51:00Z">
        <w:r w:rsidR="00BC497E">
          <w:t>M</w:t>
        </w:r>
        <w:r w:rsidR="00BC497E" w:rsidRPr="0044716C">
          <w:t xml:space="preserve">arket </w:t>
        </w:r>
      </w:ins>
      <w:del w:id="141" w:author="Gretchen Dykstra" w:date="2025-12-16T05:51:00Z" w16du:dateUtc="2025-12-16T10:51:00Z">
        <w:r w:rsidRPr="0044716C" w:rsidDel="00BC497E">
          <w:delText xml:space="preserve">outcomes </w:delText>
        </w:r>
      </w:del>
      <w:ins w:id="142" w:author="Gretchen Dykstra" w:date="2025-12-16T05:51:00Z" w16du:dateUtc="2025-12-16T10:51:00Z">
        <w:r w:rsidR="00BC497E">
          <w:t>O</w:t>
        </w:r>
        <w:r w:rsidR="00BC497E" w:rsidRPr="0044716C">
          <w:t xml:space="preserve">utcomes </w:t>
        </w:r>
      </w:ins>
      <w:r w:rsidRPr="0044716C">
        <w:t xml:space="preserve">of </w:t>
      </w:r>
      <w:del w:id="143" w:author="Gretchen Dykstra" w:date="2025-12-16T05:51:00Z" w16du:dateUtc="2025-12-16T10:51:00Z">
        <w:r w:rsidRPr="0044716C" w:rsidDel="00BC497E">
          <w:delText xml:space="preserve">jurisdictional </w:delText>
        </w:r>
      </w:del>
      <w:ins w:id="144" w:author="Gretchen Dykstra" w:date="2025-12-16T05:51:00Z" w16du:dateUtc="2025-12-16T10:51:00Z">
        <w:r w:rsidR="00BC497E">
          <w:t>J</w:t>
        </w:r>
        <w:r w:rsidR="00BC497E" w:rsidRPr="0044716C">
          <w:t xml:space="preserve">urisdictional </w:t>
        </w:r>
      </w:ins>
      <w:del w:id="145" w:author="Gretchen Dykstra" w:date="2025-12-16T05:51:00Z" w16du:dateUtc="2025-12-16T10:51:00Z">
        <w:r w:rsidRPr="0044716C" w:rsidDel="00BC497E">
          <w:delText>consolidation</w:delText>
        </w:r>
      </w:del>
      <w:ins w:id="146" w:author="Gretchen Dykstra" w:date="2025-12-16T05:51:00Z" w16du:dateUtc="2025-12-16T10:51:00Z">
        <w:r w:rsidR="00BC497E">
          <w:t>C</w:t>
        </w:r>
        <w:r w:rsidR="00BC497E" w:rsidRPr="0044716C">
          <w:t>onsolidation</w:t>
        </w:r>
      </w:ins>
      <w:r w:rsidRPr="0044716C">
        <w:t xml:space="preserve">: Evidence from </w:t>
      </w:r>
      <w:del w:id="147" w:author="Gretchen Dykstra" w:date="2025-12-16T05:51:00Z" w16du:dateUtc="2025-12-16T10:51:00Z">
        <w:r w:rsidRPr="0044716C" w:rsidDel="00BC497E">
          <w:delText>city</w:delText>
        </w:r>
      </w:del>
      <w:ins w:id="148" w:author="Gretchen Dykstra" w:date="2025-12-16T05:51:00Z" w16du:dateUtc="2025-12-16T10:51:00Z">
        <w:r w:rsidR="00BC497E">
          <w:t>C</w:t>
        </w:r>
        <w:r w:rsidR="00BC497E" w:rsidRPr="0044716C">
          <w:t>ity</w:t>
        </w:r>
      </w:ins>
      <w:del w:id="149" w:author="Gretchen Dykstra" w:date="2025-12-16T05:51:00Z" w16du:dateUtc="2025-12-16T10:51:00Z">
        <w:r w:rsidRPr="0044716C" w:rsidDel="00BC497E">
          <w:delText>–</w:delText>
        </w:r>
      </w:del>
      <w:ins w:id="150" w:author="Gretchen Dykstra" w:date="2025-12-16T05:51:00Z" w16du:dateUtc="2025-12-16T10:51:00Z">
        <w:r w:rsidR="00BC497E">
          <w:t>-</w:t>
        </w:r>
      </w:ins>
      <w:del w:id="151" w:author="Gretchen Dykstra" w:date="2025-12-16T05:51:00Z" w16du:dateUtc="2025-12-16T10:51:00Z">
        <w:r w:rsidRPr="0044716C" w:rsidDel="00BC497E">
          <w:delText xml:space="preserve">county </w:delText>
        </w:r>
      </w:del>
      <w:ins w:id="152" w:author="Gretchen Dykstra" w:date="2025-12-16T05:51:00Z" w16du:dateUtc="2025-12-16T10:51:00Z">
        <w:r w:rsidR="00BC497E">
          <w:t>C</w:t>
        </w:r>
        <w:r w:rsidR="00BC497E" w:rsidRPr="0044716C">
          <w:t xml:space="preserve">ounty </w:t>
        </w:r>
      </w:ins>
      <w:del w:id="153" w:author="Gretchen Dykstra" w:date="2025-12-16T05:51:00Z" w16du:dateUtc="2025-12-16T10:51:00Z">
        <w:r w:rsidRPr="0044716C" w:rsidDel="00BC497E">
          <w:delText xml:space="preserve">mergers </w:delText>
        </w:r>
      </w:del>
      <w:ins w:id="154" w:author="Gretchen Dykstra" w:date="2025-12-16T05:51:00Z" w16du:dateUtc="2025-12-16T10:51:00Z">
        <w:r w:rsidR="00BC497E">
          <w:t>M</w:t>
        </w:r>
        <w:r w:rsidR="00BC497E" w:rsidRPr="0044716C">
          <w:t xml:space="preserve">ergers </w:t>
        </w:r>
      </w:ins>
      <w:r w:rsidRPr="0044716C">
        <w:t xml:space="preserve">in China.” </w:t>
      </w:r>
      <w:r w:rsidRPr="00BC497E">
        <w:rPr>
          <w:i/>
          <w:iCs/>
          <w:rPrChange w:id="155" w:author="Gretchen Dykstra" w:date="2025-12-16T05:51:00Z" w16du:dateUtc="2025-12-16T10:51:00Z">
            <w:rPr/>
          </w:rPrChange>
        </w:rPr>
        <w:t>Journal of Urban Economics</w:t>
      </w:r>
      <w:del w:id="156" w:author="Gretchen Dykstra" w:date="2025-12-16T05:51:00Z" w16du:dateUtc="2025-12-16T10:51:00Z">
        <w:r w:rsidRPr="0044716C" w:rsidDel="00BC497E">
          <w:delText>,</w:delText>
        </w:r>
      </w:del>
      <w:r w:rsidRPr="0044716C">
        <w:t xml:space="preserve"> 149</w:t>
      </w:r>
      <w:del w:id="157" w:author="Gretchen Dykstra" w:date="2025-12-16T05:51:00Z" w16du:dateUtc="2025-12-16T10:51:00Z">
        <w:r w:rsidRPr="0044716C" w:rsidDel="00BC497E">
          <w:delText xml:space="preserve">, </w:delText>
        </w:r>
      </w:del>
      <w:ins w:id="158" w:author="Gretchen Dykstra" w:date="2025-12-16T05:51:00Z" w16du:dateUtc="2025-12-16T10:51:00Z">
        <w:r w:rsidR="00BC497E">
          <w:t>:</w:t>
        </w:r>
        <w:r w:rsidR="00BC497E" w:rsidRPr="0044716C">
          <w:t xml:space="preserve"> </w:t>
        </w:r>
      </w:ins>
      <w:r w:rsidRPr="0044716C">
        <w:t>103788.</w:t>
      </w:r>
      <w:ins w:id="159" w:author="Gretchen Dykstra" w:date="2025-12-16T05:52:00Z" w16du:dateUtc="2025-12-16T10:52:00Z">
        <w:r w:rsidR="00A0388D">
          <w:t xml:space="preserve"> </w:t>
        </w:r>
        <w:r w:rsidR="00A0388D">
          <w:fldChar w:fldCharType="begin"/>
        </w:r>
        <w:r w:rsidR="00A0388D">
          <w:instrText>HYPERLINK "</w:instrText>
        </w:r>
        <w:r w:rsidR="00A0388D" w:rsidRPr="00A0388D">
          <w:instrText>https://doi.org/10.1016/j.jue.2025.103788</w:instrText>
        </w:r>
        <w:r w:rsidR="00A0388D">
          <w:instrText>"</w:instrText>
        </w:r>
        <w:r w:rsidR="00A0388D">
          <w:fldChar w:fldCharType="separate"/>
        </w:r>
        <w:r w:rsidR="00A0388D" w:rsidRPr="0029475C">
          <w:rPr>
            <w:rStyle w:val="Hyperlink"/>
          </w:rPr>
          <w:t>https://doi.org/10.1016/j.jue.2025.103788</w:t>
        </w:r>
        <w:r w:rsidR="00A0388D">
          <w:fldChar w:fldCharType="end"/>
        </w:r>
        <w:r w:rsidR="00A0388D">
          <w:t>.</w:t>
        </w:r>
      </w:ins>
    </w:p>
    <w:p w14:paraId="5BEFF79E" w14:textId="35F6C6A0" w:rsidR="00A0388D" w:rsidRPr="00A0388D" w:rsidDel="00A0388D" w:rsidRDefault="00A0388D" w:rsidP="00A0388D">
      <w:pPr>
        <w:rPr>
          <w:del w:id="160" w:author="Gretchen Dykstra" w:date="2025-12-16T05:52:00Z" w16du:dateUtc="2025-12-16T10:52:00Z"/>
        </w:rPr>
        <w:pPrChange w:id="161" w:author="Gretchen Dykstra" w:date="2025-12-16T05:52:00Z" w16du:dateUtc="2025-12-16T10:52:00Z">
          <w:pPr>
            <w:pStyle w:val="Bibliography"/>
          </w:pPr>
        </w:pPrChange>
      </w:pPr>
    </w:p>
    <w:p w14:paraId="6B219662" w14:textId="2F6B6145" w:rsidR="0044716C" w:rsidRPr="0044716C" w:rsidRDefault="0044716C" w:rsidP="00F8780E">
      <w:pPr>
        <w:pStyle w:val="Bibliography"/>
      </w:pPr>
      <w:commentRangeStart w:id="162"/>
      <w:r w:rsidRPr="0044716C">
        <w:t>Han, H. and J. Wu</w:t>
      </w:r>
      <w:ins w:id="163" w:author="Gretchen Dykstra" w:date="2025-12-16T05:53:00Z" w16du:dateUtc="2025-12-16T10:53:00Z">
        <w:r w:rsidR="0012755D">
          <w:t>.</w:t>
        </w:r>
      </w:ins>
      <w:r w:rsidRPr="0044716C">
        <w:t xml:space="preserve"> </w:t>
      </w:r>
      <w:del w:id="164" w:author="Gretchen Dykstra" w:date="2025-12-16T05:53:00Z" w16du:dateUtc="2025-12-16T10:53:00Z">
        <w:r w:rsidRPr="0044716C" w:rsidDel="0012755D">
          <w:delText>(</w:delText>
        </w:r>
      </w:del>
      <w:r w:rsidRPr="0044716C">
        <w:t>2024</w:t>
      </w:r>
      <w:del w:id="165" w:author="Gretchen Dykstra" w:date="2025-12-16T05:53:00Z" w16du:dateUtc="2025-12-16T10:53:00Z">
        <w:r w:rsidRPr="0044716C" w:rsidDel="0012755D">
          <w:delText>)</w:delText>
        </w:r>
      </w:del>
      <w:r w:rsidRPr="0044716C">
        <w:t xml:space="preserve">. “Jurisdictional </w:t>
      </w:r>
      <w:del w:id="166" w:author="Gretchen Dykstra" w:date="2025-12-16T05:52:00Z" w16du:dateUtc="2025-12-16T10:52:00Z">
        <w:r w:rsidRPr="0044716C" w:rsidDel="00A30CD3">
          <w:delText xml:space="preserve">consolidation </w:delText>
        </w:r>
      </w:del>
      <w:ins w:id="167" w:author="Gretchen Dykstra" w:date="2025-12-16T05:52:00Z" w16du:dateUtc="2025-12-16T10:52:00Z">
        <w:r w:rsidR="00A30CD3">
          <w:t>C</w:t>
        </w:r>
        <w:r w:rsidR="00A30CD3" w:rsidRPr="0044716C">
          <w:t xml:space="preserve">onsolidation </w:t>
        </w:r>
      </w:ins>
      <w:r w:rsidRPr="0044716C">
        <w:t xml:space="preserve">and </w:t>
      </w:r>
      <w:del w:id="168" w:author="Gretchen Dykstra" w:date="2025-12-16T05:52:00Z" w16du:dateUtc="2025-12-16T10:52:00Z">
        <w:r w:rsidRPr="0044716C" w:rsidDel="00A30CD3">
          <w:delText xml:space="preserve">economic </w:delText>
        </w:r>
      </w:del>
      <w:ins w:id="169" w:author="Gretchen Dykstra" w:date="2025-12-16T05:52:00Z" w16du:dateUtc="2025-12-16T10:52:00Z">
        <w:r w:rsidR="00A30CD3">
          <w:t>E</w:t>
        </w:r>
        <w:r w:rsidR="00A30CD3" w:rsidRPr="0044716C">
          <w:t xml:space="preserve">conomic </w:t>
        </w:r>
      </w:ins>
      <w:del w:id="170" w:author="Gretchen Dykstra" w:date="2025-12-16T05:53:00Z" w16du:dateUtc="2025-12-16T10:53:00Z">
        <w:r w:rsidRPr="0044716C" w:rsidDel="00A30CD3">
          <w:delText>growth</w:delText>
        </w:r>
      </w:del>
      <w:ins w:id="171" w:author="Gretchen Dykstra" w:date="2025-12-16T05:53:00Z" w16du:dateUtc="2025-12-16T10:53:00Z">
        <w:r w:rsidR="00A30CD3">
          <w:t>G</w:t>
        </w:r>
        <w:r w:rsidR="00A30CD3" w:rsidRPr="0044716C">
          <w:t>rowth</w:t>
        </w:r>
      </w:ins>
      <w:r w:rsidRPr="0044716C">
        <w:t xml:space="preserve">: Evidence from </w:t>
      </w:r>
      <w:del w:id="172" w:author="Gretchen Dykstra" w:date="2025-12-16T05:53:00Z" w16du:dateUtc="2025-12-16T10:53:00Z">
        <w:r w:rsidRPr="0044716C" w:rsidDel="00A30CD3">
          <w:delText>city</w:delText>
        </w:r>
      </w:del>
      <w:ins w:id="173" w:author="Gretchen Dykstra" w:date="2025-12-16T05:53:00Z" w16du:dateUtc="2025-12-16T10:53:00Z">
        <w:r w:rsidR="00A30CD3">
          <w:t>C</w:t>
        </w:r>
        <w:r w:rsidR="00A30CD3" w:rsidRPr="0044716C">
          <w:t>ity</w:t>
        </w:r>
      </w:ins>
      <w:del w:id="174" w:author="Gretchen Dykstra" w:date="2025-12-16T05:53:00Z" w16du:dateUtc="2025-12-16T10:53:00Z">
        <w:r w:rsidRPr="0044716C" w:rsidDel="00A30CD3">
          <w:delText>–</w:delText>
        </w:r>
      </w:del>
      <w:ins w:id="175" w:author="Gretchen Dykstra" w:date="2025-12-16T05:53:00Z" w16du:dateUtc="2025-12-16T10:53:00Z">
        <w:r w:rsidR="00A30CD3">
          <w:t>-</w:t>
        </w:r>
      </w:ins>
      <w:del w:id="176" w:author="Gretchen Dykstra" w:date="2025-12-16T05:53:00Z" w16du:dateUtc="2025-12-16T10:53:00Z">
        <w:r w:rsidRPr="0044716C" w:rsidDel="00A30CD3">
          <w:delText xml:space="preserve">county </w:delText>
        </w:r>
      </w:del>
      <w:ins w:id="177" w:author="Gretchen Dykstra" w:date="2025-12-16T05:53:00Z" w16du:dateUtc="2025-12-16T10:53:00Z">
        <w:r w:rsidR="00A30CD3">
          <w:t>C</w:t>
        </w:r>
        <w:r w:rsidR="00A30CD3" w:rsidRPr="0044716C">
          <w:t xml:space="preserve">ounty </w:t>
        </w:r>
      </w:ins>
      <w:del w:id="178" w:author="Gretchen Dykstra" w:date="2025-12-16T05:53:00Z" w16du:dateUtc="2025-12-16T10:53:00Z">
        <w:r w:rsidRPr="0044716C" w:rsidDel="00A30CD3">
          <w:delText xml:space="preserve">mergers </w:delText>
        </w:r>
      </w:del>
      <w:ins w:id="179" w:author="Gretchen Dykstra" w:date="2025-12-16T05:53:00Z" w16du:dateUtc="2025-12-16T10:53:00Z">
        <w:r w:rsidR="00A30CD3">
          <w:t>M</w:t>
        </w:r>
        <w:r w:rsidR="00A30CD3" w:rsidRPr="0044716C">
          <w:t xml:space="preserve">ergers </w:t>
        </w:r>
      </w:ins>
      <w:r w:rsidRPr="0044716C">
        <w:t xml:space="preserve">in China.” </w:t>
      </w:r>
      <w:r w:rsidRPr="00A30CD3">
        <w:rPr>
          <w:i/>
          <w:iCs/>
          <w:rPrChange w:id="180" w:author="Gretchen Dykstra" w:date="2025-12-16T05:53:00Z" w16du:dateUtc="2025-12-16T10:53:00Z">
            <w:rPr/>
          </w:rPrChange>
        </w:rPr>
        <w:t>Journal of Economic Geography</w:t>
      </w:r>
      <w:del w:id="181" w:author="Gretchen Dykstra" w:date="2025-12-16T05:53:00Z" w16du:dateUtc="2025-12-16T10:53:00Z">
        <w:r w:rsidRPr="0044716C" w:rsidDel="00A30CD3">
          <w:delText>,</w:delText>
        </w:r>
      </w:del>
      <w:r w:rsidRPr="0044716C">
        <w:t xml:space="preserve"> 24</w:t>
      </w:r>
      <w:ins w:id="182" w:author="Gretchen Dykstra" w:date="2025-12-16T05:53:00Z" w16du:dateUtc="2025-12-16T10:53:00Z">
        <w:r w:rsidR="00A30CD3">
          <w:t xml:space="preserve"> </w:t>
        </w:r>
      </w:ins>
      <w:r w:rsidRPr="0044716C">
        <w:t>(1</w:t>
      </w:r>
      <w:del w:id="183" w:author="Gretchen Dykstra" w:date="2025-12-16T05:53:00Z" w16du:dateUtc="2025-12-16T10:53:00Z">
        <w:r w:rsidRPr="0044716C" w:rsidDel="00A30CD3">
          <w:delText xml:space="preserve">), </w:delText>
        </w:r>
      </w:del>
      <w:ins w:id="184" w:author="Gretchen Dykstra" w:date="2025-12-16T05:53:00Z" w16du:dateUtc="2025-12-16T10:53:00Z">
        <w:r w:rsidR="00A30CD3" w:rsidRPr="0044716C">
          <w:t>)</w:t>
        </w:r>
        <w:r w:rsidR="00A30CD3">
          <w:t>:</w:t>
        </w:r>
        <w:r w:rsidR="00A30CD3" w:rsidRPr="0044716C">
          <w:t xml:space="preserve"> </w:t>
        </w:r>
      </w:ins>
      <w:r w:rsidRPr="0044716C">
        <w:t>123–</w:t>
      </w:r>
      <w:del w:id="185" w:author="Gretchen Dykstra" w:date="2025-12-16T05:53:00Z" w16du:dateUtc="2025-12-16T10:53:00Z">
        <w:r w:rsidRPr="0044716C" w:rsidDel="00A30CD3">
          <w:delText>1</w:delText>
        </w:r>
      </w:del>
      <w:r w:rsidRPr="0044716C">
        <w:t>48.</w:t>
      </w:r>
      <w:commentRangeEnd w:id="162"/>
      <w:r w:rsidR="009E5094">
        <w:rPr>
          <w:rStyle w:val="CommentReference"/>
          <w:rFonts w:ascii="Arial" w:eastAsiaTheme="minorEastAsia" w:hAnsi="Arial" w:cs="Arial"/>
          <w:color w:val="auto"/>
        </w:rPr>
        <w:commentReference w:id="162"/>
      </w:r>
    </w:p>
    <w:p w14:paraId="7C1FCF02" w14:textId="0AC90EA3" w:rsidR="0044716C" w:rsidRDefault="0044716C" w:rsidP="00F8780E">
      <w:pPr>
        <w:pStyle w:val="Bibliography"/>
        <w:rPr>
          <w:ins w:id="186" w:author="Gretchen Dykstra" w:date="2025-12-16T06:03:00Z" w16du:dateUtc="2025-12-16T11:03:00Z"/>
        </w:rPr>
      </w:pPr>
      <w:r w:rsidRPr="0044716C">
        <w:t>Redding, S</w:t>
      </w:r>
      <w:del w:id="187" w:author="Gretchen Dykstra" w:date="2025-12-16T06:02:00Z" w16du:dateUtc="2025-12-16T11:02:00Z">
        <w:r w:rsidRPr="0044716C" w:rsidDel="00811A5C">
          <w:delText xml:space="preserve">. </w:delText>
        </w:r>
      </w:del>
      <w:ins w:id="188" w:author="Gretchen Dykstra" w:date="2025-12-16T06:02:00Z" w16du:dateUtc="2025-12-16T11:02:00Z">
        <w:r w:rsidR="00811A5C">
          <w:t>tephen</w:t>
        </w:r>
        <w:r w:rsidR="00811A5C" w:rsidRPr="0044716C">
          <w:t xml:space="preserve"> </w:t>
        </w:r>
      </w:ins>
      <w:r w:rsidRPr="0044716C">
        <w:t>J.</w:t>
      </w:r>
      <w:ins w:id="189" w:author="Gretchen Dykstra" w:date="2025-12-16T06:02:00Z" w16du:dateUtc="2025-12-16T11:02:00Z">
        <w:r w:rsidR="00811A5C">
          <w:t>,</w:t>
        </w:r>
      </w:ins>
      <w:r w:rsidRPr="0044716C">
        <w:t xml:space="preserve"> and D</w:t>
      </w:r>
      <w:del w:id="190" w:author="Gretchen Dykstra" w:date="2025-12-16T06:03:00Z" w16du:dateUtc="2025-12-16T11:03:00Z">
        <w:r w:rsidRPr="0044716C" w:rsidDel="00811A5C">
          <w:delText xml:space="preserve">. </w:delText>
        </w:r>
      </w:del>
      <w:ins w:id="191" w:author="Gretchen Dykstra" w:date="2025-12-16T06:03:00Z" w16du:dateUtc="2025-12-16T11:03:00Z">
        <w:r w:rsidR="00811A5C">
          <w:t>aniel</w:t>
        </w:r>
        <w:r w:rsidR="00811A5C" w:rsidRPr="0044716C">
          <w:t xml:space="preserve"> </w:t>
        </w:r>
      </w:ins>
      <w:r w:rsidRPr="0044716C">
        <w:t>M. Sturm</w:t>
      </w:r>
      <w:ins w:id="192" w:author="Gretchen Dykstra" w:date="2025-12-16T06:02:00Z" w16du:dateUtc="2025-12-16T11:02:00Z">
        <w:r w:rsidR="009E5094">
          <w:t>.</w:t>
        </w:r>
      </w:ins>
      <w:r w:rsidRPr="0044716C">
        <w:t xml:space="preserve"> </w:t>
      </w:r>
      <w:del w:id="193" w:author="Gretchen Dykstra" w:date="2025-12-16T06:02:00Z" w16du:dateUtc="2025-12-16T11:02:00Z">
        <w:r w:rsidRPr="0044716C" w:rsidDel="009E5094">
          <w:delText>(</w:delText>
        </w:r>
      </w:del>
      <w:r w:rsidRPr="0044716C">
        <w:t>2008</w:t>
      </w:r>
      <w:del w:id="194" w:author="Gretchen Dykstra" w:date="2025-12-16T06:02:00Z" w16du:dateUtc="2025-12-16T11:02:00Z">
        <w:r w:rsidRPr="0044716C" w:rsidDel="009E5094">
          <w:delText>)</w:delText>
        </w:r>
      </w:del>
      <w:r w:rsidRPr="0044716C">
        <w:t xml:space="preserve">. “The </w:t>
      </w:r>
      <w:del w:id="195" w:author="Gretchen Dykstra" w:date="2025-12-16T06:02:00Z" w16du:dateUtc="2025-12-16T11:02:00Z">
        <w:r w:rsidRPr="0044716C" w:rsidDel="009E5094">
          <w:delText xml:space="preserve">costs </w:delText>
        </w:r>
      </w:del>
      <w:ins w:id="196" w:author="Gretchen Dykstra" w:date="2025-12-16T06:02:00Z" w16du:dateUtc="2025-12-16T11:02:00Z">
        <w:r w:rsidR="009E5094">
          <w:t>C</w:t>
        </w:r>
        <w:r w:rsidR="009E5094" w:rsidRPr="0044716C">
          <w:t xml:space="preserve">osts </w:t>
        </w:r>
      </w:ins>
      <w:r w:rsidRPr="0044716C">
        <w:t xml:space="preserve">of </w:t>
      </w:r>
      <w:del w:id="197" w:author="Gretchen Dykstra" w:date="2025-12-16T06:02:00Z" w16du:dateUtc="2025-12-16T11:02:00Z">
        <w:r w:rsidRPr="0044716C" w:rsidDel="009E5094">
          <w:delText>remoteness</w:delText>
        </w:r>
      </w:del>
      <w:ins w:id="198" w:author="Gretchen Dykstra" w:date="2025-12-16T06:02:00Z" w16du:dateUtc="2025-12-16T11:02:00Z">
        <w:r w:rsidR="009E5094">
          <w:t>R</w:t>
        </w:r>
        <w:r w:rsidR="009E5094" w:rsidRPr="0044716C">
          <w:t>emoteness</w:t>
        </w:r>
      </w:ins>
      <w:r w:rsidRPr="0044716C">
        <w:t xml:space="preserve">: Evidence from German </w:t>
      </w:r>
      <w:del w:id="199" w:author="Gretchen Dykstra" w:date="2025-12-16T06:02:00Z" w16du:dateUtc="2025-12-16T11:02:00Z">
        <w:r w:rsidRPr="0044716C" w:rsidDel="009E5094">
          <w:delText xml:space="preserve">division </w:delText>
        </w:r>
      </w:del>
      <w:ins w:id="200" w:author="Gretchen Dykstra" w:date="2025-12-16T06:02:00Z" w16du:dateUtc="2025-12-16T11:02:00Z">
        <w:r w:rsidR="009E5094">
          <w:t>D</w:t>
        </w:r>
        <w:r w:rsidR="009E5094" w:rsidRPr="0044716C">
          <w:t xml:space="preserve">ivision </w:t>
        </w:r>
      </w:ins>
      <w:r w:rsidRPr="0044716C">
        <w:t xml:space="preserve">and </w:t>
      </w:r>
      <w:del w:id="201" w:author="Gretchen Dykstra" w:date="2025-12-16T06:02:00Z" w16du:dateUtc="2025-12-16T11:02:00Z">
        <w:r w:rsidRPr="0044716C" w:rsidDel="009E5094">
          <w:delText>reunification</w:delText>
        </w:r>
      </w:del>
      <w:ins w:id="202" w:author="Gretchen Dykstra" w:date="2025-12-16T06:02:00Z" w16du:dateUtc="2025-12-16T11:02:00Z">
        <w:r w:rsidR="009E5094">
          <w:t>R</w:t>
        </w:r>
        <w:r w:rsidR="009E5094" w:rsidRPr="0044716C">
          <w:t>eunification</w:t>
        </w:r>
      </w:ins>
      <w:r w:rsidRPr="0044716C">
        <w:t xml:space="preserve">.” </w:t>
      </w:r>
      <w:r w:rsidRPr="009E5094">
        <w:rPr>
          <w:i/>
          <w:iCs/>
          <w:rPrChange w:id="203" w:author="Gretchen Dykstra" w:date="2025-12-16T06:02:00Z" w16du:dateUtc="2025-12-16T11:02:00Z">
            <w:rPr/>
          </w:rPrChange>
        </w:rPr>
        <w:t>American Economic Review</w:t>
      </w:r>
      <w:del w:id="204" w:author="Gretchen Dykstra" w:date="2025-12-16T06:02:00Z" w16du:dateUtc="2025-12-16T11:02:00Z">
        <w:r w:rsidRPr="009E5094" w:rsidDel="009E5094">
          <w:rPr>
            <w:i/>
            <w:iCs/>
            <w:rPrChange w:id="205" w:author="Gretchen Dykstra" w:date="2025-12-16T06:02:00Z" w16du:dateUtc="2025-12-16T11:02:00Z">
              <w:rPr/>
            </w:rPrChange>
          </w:rPr>
          <w:delText>,</w:delText>
        </w:r>
      </w:del>
      <w:r w:rsidRPr="0044716C">
        <w:t xml:space="preserve"> 98</w:t>
      </w:r>
      <w:ins w:id="206" w:author="Gretchen Dykstra" w:date="2025-12-16T06:03:00Z" w16du:dateUtc="2025-12-16T11:03:00Z">
        <w:r w:rsidR="00BD335D">
          <w:t xml:space="preserve"> </w:t>
        </w:r>
      </w:ins>
      <w:r w:rsidRPr="0044716C">
        <w:t>(5</w:t>
      </w:r>
      <w:del w:id="207" w:author="Gretchen Dykstra" w:date="2025-12-16T06:03:00Z" w16du:dateUtc="2025-12-16T11:03:00Z">
        <w:r w:rsidRPr="0044716C" w:rsidDel="00BD335D">
          <w:delText xml:space="preserve">), </w:delText>
        </w:r>
      </w:del>
      <w:ins w:id="208" w:author="Gretchen Dykstra" w:date="2025-12-16T06:03:00Z" w16du:dateUtc="2025-12-16T11:03:00Z">
        <w:r w:rsidR="00BD335D" w:rsidRPr="0044716C">
          <w:t>)</w:t>
        </w:r>
        <w:r w:rsidR="00BD335D">
          <w:t>:</w:t>
        </w:r>
        <w:r w:rsidR="00BD335D" w:rsidRPr="0044716C">
          <w:t xml:space="preserve"> </w:t>
        </w:r>
      </w:ins>
      <w:r w:rsidRPr="0044716C">
        <w:t>1766–</w:t>
      </w:r>
      <w:del w:id="209" w:author="Gretchen Dykstra" w:date="2025-12-16T06:03:00Z" w16du:dateUtc="2025-12-16T11:03:00Z">
        <w:r w:rsidRPr="0044716C" w:rsidDel="00BD335D">
          <w:delText>17</w:delText>
        </w:r>
      </w:del>
      <w:r w:rsidRPr="0044716C">
        <w:t>97.</w:t>
      </w:r>
      <w:ins w:id="210" w:author="Gretchen Dykstra" w:date="2025-12-16T06:03:00Z" w16du:dateUtc="2025-12-16T11:03:00Z">
        <w:r w:rsidR="003A1B69">
          <w:t xml:space="preserve"> </w:t>
        </w:r>
        <w:r w:rsidR="003A1B69">
          <w:fldChar w:fldCharType="begin"/>
        </w:r>
        <w:r w:rsidR="003A1B69">
          <w:instrText>HYPERLINK "</w:instrText>
        </w:r>
        <w:r w:rsidR="003A1B69" w:rsidRPr="003A1B69">
          <w:instrText>https://doi.org/</w:instrText>
        </w:r>
        <w:r w:rsidR="003A1B69" w:rsidRPr="003A1B69">
          <w:rPr>
            <w:rPrChange w:id="211" w:author="Gretchen Dykstra" w:date="2025-12-16T06:03:00Z" w16du:dateUtc="2025-12-16T11:03:00Z">
              <w:rPr>
                <w:rFonts w:ascii="Georgia" w:hAnsi="Georgia"/>
                <w:color w:val="353C3F"/>
                <w:sz w:val="27"/>
                <w:szCs w:val="27"/>
                <w:shd w:val="clear" w:color="auto" w:fill="FFFFFF"/>
              </w:rPr>
            </w:rPrChange>
          </w:rPr>
          <w:instrText>10.1257/aer.98.5.1766</w:instrText>
        </w:r>
        <w:r w:rsidR="003A1B69">
          <w:instrText>"</w:instrText>
        </w:r>
        <w:r w:rsidR="003A1B69">
          <w:fldChar w:fldCharType="separate"/>
        </w:r>
        <w:r w:rsidR="003A1B69" w:rsidRPr="0029475C">
          <w:rPr>
            <w:rStyle w:val="Hyperlink"/>
          </w:rPr>
          <w:t>https://doi.org/</w:t>
        </w:r>
        <w:r w:rsidR="003A1B69" w:rsidRPr="0029475C">
          <w:rPr>
            <w:rStyle w:val="Hyperlink"/>
            <w:rPrChange w:id="212" w:author="Gretchen Dykstra" w:date="2025-12-16T06:03:00Z" w16du:dateUtc="2025-12-16T11:03:00Z">
              <w:rPr>
                <w:rFonts w:ascii="Georgia" w:hAnsi="Georgia"/>
                <w:color w:val="353C3F"/>
                <w:sz w:val="27"/>
                <w:szCs w:val="27"/>
                <w:shd w:val="clear" w:color="auto" w:fill="FFFFFF"/>
              </w:rPr>
            </w:rPrChange>
          </w:rPr>
          <w:t>10.1257/aer.98.5.1766</w:t>
        </w:r>
        <w:r w:rsidR="003A1B69">
          <w:fldChar w:fldCharType="end"/>
        </w:r>
        <w:r w:rsidR="003A1B69">
          <w:t>.</w:t>
        </w:r>
      </w:ins>
    </w:p>
    <w:p w14:paraId="73D9F6E8" w14:textId="189FFD83" w:rsidR="003A1B69" w:rsidRPr="003A1B69" w:rsidDel="003A1B69" w:rsidRDefault="003A1B69" w:rsidP="003A1B69">
      <w:pPr>
        <w:rPr>
          <w:del w:id="213" w:author="Gretchen Dykstra" w:date="2025-12-16T06:03:00Z" w16du:dateUtc="2025-12-16T11:03:00Z"/>
        </w:rPr>
        <w:pPrChange w:id="214" w:author="Gretchen Dykstra" w:date="2025-12-16T06:03:00Z" w16du:dateUtc="2025-12-16T11:03:00Z">
          <w:pPr>
            <w:pStyle w:val="Bibliography"/>
          </w:pPr>
        </w:pPrChange>
      </w:pPr>
    </w:p>
    <w:p w14:paraId="4876697E" w14:textId="7D6F6D80" w:rsidR="000232E1" w:rsidRDefault="0044716C" w:rsidP="00F8780E">
      <w:pPr>
        <w:pStyle w:val="Bibliography"/>
        <w:rPr>
          <w:ins w:id="215" w:author="Gretchen Dykstra" w:date="2025-12-16T06:05:00Z" w16du:dateUtc="2025-12-16T11:05:00Z"/>
        </w:rPr>
      </w:pPr>
      <w:r w:rsidRPr="0044716C">
        <w:t>Zhang, W</w:t>
      </w:r>
      <w:del w:id="216" w:author="Gretchen Dykstra" w:date="2025-12-16T06:04:00Z" w16du:dateUtc="2025-12-16T11:04:00Z">
        <w:r w:rsidRPr="0044716C" w:rsidDel="007D79D1">
          <w:delText xml:space="preserve">., </w:delText>
        </w:r>
      </w:del>
      <w:ins w:id="217" w:author="Gretchen Dykstra" w:date="2025-12-16T06:04:00Z" w16du:dateUtc="2025-12-16T11:04:00Z">
        <w:r w:rsidR="007D79D1">
          <w:t>enjie</w:t>
        </w:r>
        <w:r w:rsidR="007D79D1" w:rsidRPr="0044716C">
          <w:t xml:space="preserve">, </w:t>
        </w:r>
      </w:ins>
      <w:r w:rsidRPr="0044716C">
        <w:t>X</w:t>
      </w:r>
      <w:del w:id="218" w:author="Gretchen Dykstra" w:date="2025-12-16T06:05:00Z" w16du:dateUtc="2025-12-16T11:05:00Z">
        <w:r w:rsidRPr="0044716C" w:rsidDel="007D79D1">
          <w:delText xml:space="preserve">. </w:delText>
        </w:r>
      </w:del>
      <w:ins w:id="219" w:author="Gretchen Dykstra" w:date="2025-12-16T06:05:00Z" w16du:dateUtc="2025-12-16T11:05:00Z">
        <w:r w:rsidR="007D79D1">
          <w:t>ianqiang</w:t>
        </w:r>
        <w:r w:rsidR="007D79D1" w:rsidRPr="0044716C">
          <w:t xml:space="preserve"> </w:t>
        </w:r>
      </w:ins>
      <w:r w:rsidRPr="0044716C">
        <w:t>Zou, C</w:t>
      </w:r>
      <w:del w:id="220" w:author="Gretchen Dykstra" w:date="2025-12-16T06:05:00Z" w16du:dateUtc="2025-12-16T11:05:00Z">
        <w:r w:rsidRPr="0044716C" w:rsidDel="007D79D1">
          <w:delText xml:space="preserve">. </w:delText>
        </w:r>
      </w:del>
      <w:ins w:id="221" w:author="Gretchen Dykstra" w:date="2025-12-16T06:05:00Z" w16du:dateUtc="2025-12-16T11:05:00Z">
        <w:r w:rsidR="007D79D1">
          <w:t>huliang</w:t>
        </w:r>
        <w:r w:rsidR="007D79D1" w:rsidRPr="0044716C">
          <w:t xml:space="preserve"> </w:t>
        </w:r>
      </w:ins>
      <w:r w:rsidRPr="0044716C">
        <w:t>Luo</w:t>
      </w:r>
      <w:ins w:id="222" w:author="Gretchen Dykstra" w:date="2025-12-16T06:05:00Z" w16du:dateUtc="2025-12-16T11:05:00Z">
        <w:r w:rsidR="007D79D1">
          <w:t>,</w:t>
        </w:r>
      </w:ins>
      <w:r w:rsidRPr="0044716C">
        <w:t xml:space="preserve"> and L</w:t>
      </w:r>
      <w:del w:id="223" w:author="Gretchen Dykstra" w:date="2025-12-16T06:05:00Z" w16du:dateUtc="2025-12-16T11:05:00Z">
        <w:r w:rsidRPr="0044716C" w:rsidDel="007D79D1">
          <w:delText xml:space="preserve">. </w:delText>
        </w:r>
      </w:del>
      <w:ins w:id="224" w:author="Gretchen Dykstra" w:date="2025-12-16T06:05:00Z" w16du:dateUtc="2025-12-16T11:05:00Z">
        <w:r w:rsidR="007D79D1">
          <w:t>ulu</w:t>
        </w:r>
        <w:r w:rsidR="007D79D1" w:rsidRPr="0044716C">
          <w:t xml:space="preserve"> </w:t>
        </w:r>
      </w:ins>
      <w:r w:rsidRPr="0044716C">
        <w:t>Yuan</w:t>
      </w:r>
      <w:ins w:id="225" w:author="Gretchen Dykstra" w:date="2025-12-16T06:04:00Z" w16du:dateUtc="2025-12-16T11:04:00Z">
        <w:r w:rsidR="00F80FB1">
          <w:t>.</w:t>
        </w:r>
      </w:ins>
      <w:r w:rsidRPr="0044716C">
        <w:t xml:space="preserve"> </w:t>
      </w:r>
      <w:del w:id="226" w:author="Gretchen Dykstra" w:date="2025-12-16T06:04:00Z" w16du:dateUtc="2025-12-16T11:04:00Z">
        <w:r w:rsidRPr="0044716C" w:rsidDel="00F80FB1">
          <w:delText>(</w:delText>
        </w:r>
      </w:del>
      <w:r w:rsidRPr="0044716C">
        <w:t>2024</w:t>
      </w:r>
      <w:del w:id="227" w:author="Gretchen Dykstra" w:date="2025-12-16T06:04:00Z" w16du:dateUtc="2025-12-16T11:04:00Z">
        <w:r w:rsidRPr="0044716C" w:rsidDel="00F80FB1">
          <w:delText>)</w:delText>
        </w:r>
      </w:del>
      <w:r w:rsidRPr="0044716C">
        <w:t>. “</w:t>
      </w:r>
      <w:r w:rsidRPr="00EB052D">
        <w:t>Hukou</w:t>
      </w:r>
      <w:r w:rsidRPr="0044716C">
        <w:t xml:space="preserve"> </w:t>
      </w:r>
      <w:del w:id="228" w:author="Gretchen Dykstra" w:date="2025-12-16T06:04:00Z" w16du:dateUtc="2025-12-16T11:04:00Z">
        <w:r w:rsidRPr="0044716C" w:rsidDel="00F80FB1">
          <w:delText xml:space="preserve">reform </w:delText>
        </w:r>
      </w:del>
      <w:ins w:id="229" w:author="Gretchen Dykstra" w:date="2025-12-16T06:04:00Z" w16du:dateUtc="2025-12-16T11:04:00Z">
        <w:r w:rsidR="00F80FB1">
          <w:t>R</w:t>
        </w:r>
        <w:r w:rsidR="00F80FB1" w:rsidRPr="0044716C">
          <w:t xml:space="preserve">eform </w:t>
        </w:r>
      </w:ins>
      <w:r w:rsidRPr="0044716C">
        <w:t xml:space="preserve">and </w:t>
      </w:r>
      <w:del w:id="230" w:author="Gretchen Dykstra" w:date="2025-12-16T06:04:00Z" w16du:dateUtc="2025-12-16T11:04:00Z">
        <w:r w:rsidRPr="0044716C" w:rsidDel="00F80FB1">
          <w:delText xml:space="preserve">labor </w:delText>
        </w:r>
      </w:del>
      <w:ins w:id="231" w:author="Gretchen Dykstra" w:date="2025-12-16T06:04:00Z" w16du:dateUtc="2025-12-16T11:04:00Z">
        <w:r w:rsidR="00F80FB1">
          <w:t>L</w:t>
        </w:r>
        <w:r w:rsidR="00F80FB1" w:rsidRPr="0044716C">
          <w:t xml:space="preserve">abor </w:t>
        </w:r>
      </w:ins>
      <w:del w:id="232" w:author="Gretchen Dykstra" w:date="2025-12-16T06:04:00Z" w16du:dateUtc="2025-12-16T11:04:00Z">
        <w:r w:rsidRPr="0044716C" w:rsidDel="00F80FB1">
          <w:delText xml:space="preserve">market </w:delText>
        </w:r>
      </w:del>
      <w:ins w:id="233" w:author="Gretchen Dykstra" w:date="2025-12-16T06:04:00Z" w16du:dateUtc="2025-12-16T11:04:00Z">
        <w:r w:rsidR="00F80FB1">
          <w:t>M</w:t>
        </w:r>
        <w:r w:rsidR="00F80FB1" w:rsidRPr="0044716C">
          <w:t xml:space="preserve">arket </w:t>
        </w:r>
      </w:ins>
      <w:del w:id="234" w:author="Gretchen Dykstra" w:date="2025-12-16T06:04:00Z" w16du:dateUtc="2025-12-16T11:04:00Z">
        <w:r w:rsidRPr="0044716C" w:rsidDel="00F80FB1">
          <w:delText xml:space="preserve">outcomes </w:delText>
        </w:r>
      </w:del>
      <w:ins w:id="235" w:author="Gretchen Dykstra" w:date="2025-12-16T06:04:00Z" w16du:dateUtc="2025-12-16T11:04:00Z">
        <w:r w:rsidR="00F80FB1">
          <w:t>O</w:t>
        </w:r>
        <w:r w:rsidR="00F80FB1" w:rsidRPr="0044716C">
          <w:t xml:space="preserve">utcomes </w:t>
        </w:r>
      </w:ins>
      <w:r w:rsidRPr="0044716C">
        <w:t xml:space="preserve">of </w:t>
      </w:r>
      <w:del w:id="236" w:author="Gretchen Dykstra" w:date="2025-12-16T06:04:00Z" w16du:dateUtc="2025-12-16T11:04:00Z">
        <w:r w:rsidRPr="0044716C" w:rsidDel="00F80FB1">
          <w:delText xml:space="preserve">urban </w:delText>
        </w:r>
      </w:del>
      <w:ins w:id="237" w:author="Gretchen Dykstra" w:date="2025-12-16T06:04:00Z" w16du:dateUtc="2025-12-16T11:04:00Z">
        <w:r w:rsidR="00F80FB1">
          <w:t>U</w:t>
        </w:r>
        <w:r w:rsidR="00F80FB1" w:rsidRPr="0044716C">
          <w:t xml:space="preserve">rban </w:t>
        </w:r>
      </w:ins>
      <w:del w:id="238" w:author="Gretchen Dykstra" w:date="2025-12-16T06:04:00Z" w16du:dateUtc="2025-12-16T11:04:00Z">
        <w:r w:rsidRPr="0044716C" w:rsidDel="00F80FB1">
          <w:delText xml:space="preserve">natives </w:delText>
        </w:r>
      </w:del>
      <w:ins w:id="239" w:author="Gretchen Dykstra" w:date="2025-12-16T06:04:00Z" w16du:dateUtc="2025-12-16T11:04:00Z">
        <w:r w:rsidR="00F80FB1">
          <w:t>N</w:t>
        </w:r>
        <w:r w:rsidR="00F80FB1" w:rsidRPr="0044716C">
          <w:t xml:space="preserve">atives </w:t>
        </w:r>
      </w:ins>
      <w:r w:rsidRPr="0044716C">
        <w:t xml:space="preserve">in China.” </w:t>
      </w:r>
      <w:r w:rsidRPr="00F80FB1">
        <w:rPr>
          <w:i/>
          <w:iCs/>
          <w:rPrChange w:id="240" w:author="Gretchen Dykstra" w:date="2025-12-16T06:04:00Z" w16du:dateUtc="2025-12-16T11:04:00Z">
            <w:rPr/>
          </w:rPrChange>
        </w:rPr>
        <w:t>Journal of Population Economics</w:t>
      </w:r>
      <w:del w:id="241" w:author="Gretchen Dykstra" w:date="2025-12-16T06:04:00Z" w16du:dateUtc="2025-12-16T11:04:00Z">
        <w:r w:rsidRPr="0044716C" w:rsidDel="00F80FB1">
          <w:delText>,</w:delText>
        </w:r>
      </w:del>
      <w:r w:rsidRPr="0044716C">
        <w:t xml:space="preserve"> 37</w:t>
      </w:r>
      <w:ins w:id="242" w:author="Gretchen Dykstra" w:date="2025-12-16T06:04:00Z" w16du:dateUtc="2025-12-16T11:04:00Z">
        <w:r w:rsidR="00F80FB1">
          <w:t xml:space="preserve"> </w:t>
        </w:r>
      </w:ins>
      <w:r w:rsidRPr="0044716C">
        <w:t>(2</w:t>
      </w:r>
      <w:del w:id="243" w:author="Gretchen Dykstra" w:date="2025-12-16T06:04:00Z" w16du:dateUtc="2025-12-16T11:04:00Z">
        <w:r w:rsidRPr="0044716C" w:rsidDel="00F80FB1">
          <w:delText xml:space="preserve">), </w:delText>
        </w:r>
      </w:del>
      <w:ins w:id="244" w:author="Gretchen Dykstra" w:date="2025-12-16T06:04:00Z" w16du:dateUtc="2025-12-16T11:04:00Z">
        <w:r w:rsidR="00F80FB1" w:rsidRPr="0044716C">
          <w:t>)</w:t>
        </w:r>
        <w:r w:rsidR="00F80FB1">
          <w:t>:</w:t>
        </w:r>
        <w:r w:rsidR="00F80FB1" w:rsidRPr="0044716C">
          <w:t xml:space="preserve"> </w:t>
        </w:r>
      </w:ins>
      <w:r w:rsidRPr="0044716C">
        <w:t>1–41.</w:t>
      </w:r>
      <w:ins w:id="245" w:author="Gretchen Dykstra" w:date="2025-12-16T06:05:00Z" w16du:dateUtc="2025-12-16T11:05:00Z">
        <w:r w:rsidR="00C657BF" w:rsidRPr="00C657BF">
          <w:t xml:space="preserve"> </w:t>
        </w:r>
        <w:r w:rsidR="00C657BF">
          <w:fldChar w:fldCharType="begin"/>
        </w:r>
        <w:r w:rsidR="00C657BF">
          <w:instrText>HYPERLINK "</w:instrText>
        </w:r>
        <w:r w:rsidR="00C657BF" w:rsidRPr="00C657BF">
          <w:rPr>
            <w:rPrChange w:id="246" w:author="Gretchen Dykstra" w:date="2025-12-16T06:05:00Z" w16du:dateUtc="2025-12-16T11:05:00Z">
              <w:rPr>
                <w:rFonts w:ascii="Merriweather Sans" w:hAnsi="Merriweather Sans"/>
                <w:color w:val="222222"/>
                <w:shd w:val="clear" w:color="auto" w:fill="FFFFFF"/>
              </w:rPr>
            </w:rPrChange>
          </w:rPr>
          <w:instrText>https://doi.org/10.1007/s00148-024-01027-6</w:instrText>
        </w:r>
        <w:r w:rsidR="00C657BF">
          <w:instrText>"</w:instrText>
        </w:r>
        <w:r w:rsidR="00C657BF">
          <w:fldChar w:fldCharType="separate"/>
        </w:r>
        <w:r w:rsidR="00C657BF" w:rsidRPr="0029475C">
          <w:rPr>
            <w:rStyle w:val="Hyperlink"/>
            <w:rPrChange w:id="247" w:author="Gretchen Dykstra" w:date="2025-12-16T06:05:00Z" w16du:dateUtc="2025-12-16T11:05:00Z">
              <w:rPr>
                <w:rFonts w:ascii="Merriweather Sans" w:hAnsi="Merriweather Sans"/>
                <w:color w:val="222222"/>
                <w:shd w:val="clear" w:color="auto" w:fill="FFFFFF"/>
              </w:rPr>
            </w:rPrChange>
          </w:rPr>
          <w:t>https://doi.org/10.1007/s00148-024-01027-6</w:t>
        </w:r>
        <w:r w:rsidR="00C657BF">
          <w:fldChar w:fldCharType="end"/>
        </w:r>
        <w:r w:rsidR="00C657BF">
          <w:t>.</w:t>
        </w:r>
      </w:ins>
    </w:p>
    <w:p w14:paraId="07B64185" w14:textId="77777777" w:rsidR="00C657BF" w:rsidRPr="00C657BF" w:rsidRDefault="00C657BF" w:rsidP="00C657BF">
      <w:pPr>
        <w:pPrChange w:id="248" w:author="Gretchen Dykstra" w:date="2025-12-16T06:05:00Z" w16du:dateUtc="2025-12-16T11:05:00Z">
          <w:pPr>
            <w:pStyle w:val="Bibliography"/>
          </w:pPr>
        </w:pPrChange>
      </w:pPr>
    </w:p>
    <w:sectPr w:rsidR="00C657BF" w:rsidRPr="00C657BF">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Fang, Hanming" w:date="2025-12-07T20:58:00Z" w:initials="FH">
    <w:p w14:paraId="67E952EA" w14:textId="630C9AA4" w:rsidR="00B6013B" w:rsidRDefault="00B6013B">
      <w:pPr>
        <w:pStyle w:val="CommentText"/>
      </w:pPr>
      <w:r>
        <w:rPr>
          <w:rStyle w:val="CommentReference"/>
        </w:rPr>
        <w:annotationRef/>
      </w:r>
      <w:r>
        <w:t>Add when?</w:t>
      </w:r>
    </w:p>
  </w:comment>
  <w:comment w:id="9" w:author="Shiyu Bo" w:date="2025-12-08T22:21:00Z" w:initials="SB">
    <w:p w14:paraId="49996A1A" w14:textId="51CA9E19" w:rsidR="00F7471E" w:rsidRDefault="00F7471E">
      <w:pPr>
        <w:pStyle w:val="CommentText"/>
      </w:pPr>
      <w:r>
        <w:rPr>
          <w:rStyle w:val="CommentReference"/>
        </w:rPr>
        <w:annotationRef/>
      </w:r>
      <w:r>
        <w:rPr>
          <w:rFonts w:hint="eastAsia"/>
        </w:rPr>
        <w:t>The series of reforms (or efforts, to avoid confusion with the specific reform we examine) began in 1980s.</w:t>
      </w:r>
    </w:p>
  </w:comment>
  <w:comment w:id="20" w:author="Fang, Hanming" w:date="2025-12-07T20:59:00Z" w:initials="FH">
    <w:p w14:paraId="759581CE" w14:textId="0C2F03D2" w:rsidR="00B6013B" w:rsidRDefault="00B6013B">
      <w:pPr>
        <w:pStyle w:val="CommentText"/>
      </w:pPr>
      <w:r>
        <w:rPr>
          <w:rStyle w:val="CommentReference"/>
        </w:rPr>
        <w:annotationRef/>
      </w:r>
      <w:r>
        <w:t>Add when?</w:t>
      </w:r>
    </w:p>
  </w:comment>
  <w:comment w:id="21" w:author="Shiyu Bo" w:date="2025-12-08T22:22:00Z" w:initials="SB">
    <w:p w14:paraId="441C1284" w14:textId="0A1BF99A" w:rsidR="00F7471E" w:rsidRPr="00F7471E" w:rsidRDefault="00F7471E">
      <w:pPr>
        <w:pStyle w:val="CommentText"/>
      </w:pPr>
      <w:r>
        <w:rPr>
          <w:rStyle w:val="CommentReference"/>
        </w:rPr>
        <w:annotationRef/>
      </w:r>
      <w:r>
        <w:rPr>
          <w:rStyle w:val="CommentReference"/>
        </w:rPr>
        <w:annotationRef/>
      </w:r>
      <w:r>
        <w:rPr>
          <w:rFonts w:hint="eastAsia"/>
        </w:rPr>
        <w:t>The specific reform we examine here officially began in 2000.</w:t>
      </w:r>
    </w:p>
  </w:comment>
  <w:comment w:id="25" w:author="Gretchen Dykstra" w:date="2025-12-16T06:14:00Z" w:initials="GD">
    <w:p w14:paraId="276CFE91" w14:textId="77777777" w:rsidR="00091DB3" w:rsidRDefault="00091DB3" w:rsidP="00091DB3">
      <w:r>
        <w:rPr>
          <w:rStyle w:val="CommentReference"/>
        </w:rPr>
        <w:annotationRef/>
      </w:r>
      <w:r>
        <w:rPr>
          <w:sz w:val="20"/>
          <w:szCs w:val="20"/>
        </w:rPr>
        <w:t>No need to spell out, right? Everyone knows this acronym?</w:t>
      </w:r>
    </w:p>
  </w:comment>
  <w:comment w:id="26" w:author="Fang, Hanming" w:date="2025-12-07T20:59:00Z" w:initials="FH">
    <w:p w14:paraId="02B253C7" w14:textId="3CDA46A2" w:rsidR="00B6013B" w:rsidRDefault="00B6013B">
      <w:pPr>
        <w:pStyle w:val="CommentText"/>
      </w:pPr>
      <w:r>
        <w:rPr>
          <w:rStyle w:val="CommentReference"/>
        </w:rPr>
        <w:annotationRef/>
      </w:r>
      <w:r>
        <w:t>Add a sentence about how is the merger decided?</w:t>
      </w:r>
    </w:p>
  </w:comment>
  <w:comment w:id="31" w:author="Fang, Hanming" w:date="2025-12-07T21:01:00Z" w:initials="FH">
    <w:p w14:paraId="3D4FB55F" w14:textId="67DC46F9" w:rsidR="00B6013B" w:rsidRDefault="00B6013B">
      <w:pPr>
        <w:pStyle w:val="CommentText"/>
      </w:pPr>
      <w:r>
        <w:rPr>
          <w:rStyle w:val="CommentReference"/>
        </w:rPr>
        <w:annotationRef/>
      </w:r>
      <w:r>
        <w:t>The notes are not sufficiently clear to understand Fig 1. The names you mentioned were not labeled in the graph, so readers will have difficulty understanding what you are talking about. Also please mention Figure 1 in the text and explain how a reader should understand your control and treatment. What is the diff between the 2013 and 2014 panels?</w:t>
      </w:r>
    </w:p>
  </w:comment>
  <w:comment w:id="32" w:author="Shiyu Bo" w:date="2025-12-08T22:17:00Z" w:initials="SB">
    <w:p w14:paraId="6E3793E9" w14:textId="5EC1A008" w:rsidR="00D87408" w:rsidRPr="00D87408" w:rsidRDefault="00D87408">
      <w:pPr>
        <w:pStyle w:val="CommentText"/>
      </w:pPr>
      <w:r>
        <w:rPr>
          <w:rStyle w:val="CommentReference"/>
        </w:rPr>
        <w:annotationRef/>
      </w:r>
      <w:r>
        <w:rPr>
          <w:rFonts w:hint="eastAsia"/>
        </w:rPr>
        <w:t>In the revised figure</w:t>
      </w:r>
      <w:r>
        <w:t xml:space="preserve"> </w:t>
      </w:r>
      <w:r>
        <w:rPr>
          <w:rFonts w:hint="eastAsia"/>
        </w:rPr>
        <w:t>we label the key county: it was Yun county in 2013; during the merger reform in 2014, it was converted to Yunyang District. That is the main difference b</w:t>
      </w:r>
      <w:r>
        <w:t>etween the 2013 and 2014 panels</w:t>
      </w:r>
    </w:p>
  </w:comment>
  <w:comment w:id="36" w:author="Fang, Hanming" w:date="2025-12-07T21:04:00Z" w:initials="FH">
    <w:p w14:paraId="0EA33C0E" w14:textId="75E8CF0A" w:rsidR="005B66B2" w:rsidRDefault="005B66B2">
      <w:pPr>
        <w:pStyle w:val="CommentText"/>
      </w:pPr>
      <w:r>
        <w:rPr>
          <w:rStyle w:val="CommentReference"/>
        </w:rPr>
        <w:annotationRef/>
      </w:r>
      <w:r>
        <w:t>Do you have panel wage data? Please clarify.</w:t>
      </w:r>
    </w:p>
  </w:comment>
  <w:comment w:id="37" w:author="Shiyu Bo" w:date="2025-12-08T22:14:00Z" w:initials="SB">
    <w:p w14:paraId="112AF63B" w14:textId="006FD8B1" w:rsidR="00D64C74" w:rsidRDefault="00D64C74">
      <w:pPr>
        <w:pStyle w:val="CommentText"/>
      </w:pPr>
      <w:r>
        <w:rPr>
          <w:rStyle w:val="CommentReference"/>
        </w:rPr>
        <w:annotationRef/>
      </w:r>
      <w:r w:rsidRPr="00D64C74">
        <w:t>The CMDS</w:t>
      </w:r>
      <w:r>
        <w:rPr>
          <w:rFonts w:hint="eastAsia"/>
        </w:rPr>
        <w:t xml:space="preserve"> data</w:t>
      </w:r>
      <w:r w:rsidRPr="00D64C74">
        <w:t xml:space="preserve"> is pooled cross-sectional.</w:t>
      </w:r>
      <w:r>
        <w:rPr>
          <w:rFonts w:hint="eastAsia"/>
        </w:rPr>
        <w:t xml:space="preserve"> </w:t>
      </w:r>
      <w:r>
        <w:t>W</w:t>
      </w:r>
      <w:r>
        <w:rPr>
          <w:rFonts w:hint="eastAsia"/>
        </w:rPr>
        <w:t>e now clarify this in the last paragraph.</w:t>
      </w:r>
    </w:p>
  </w:comment>
  <w:comment w:id="49" w:author="Gretchen Dykstra" w:date="2025-12-16T06:21:00Z" w:initials="GD">
    <w:p w14:paraId="17ADBAB8" w14:textId="77777777" w:rsidR="00974EB4" w:rsidRDefault="00974EB4" w:rsidP="00974EB4">
      <w:r>
        <w:rPr>
          <w:rStyle w:val="CommentReference"/>
        </w:rPr>
        <w:annotationRef/>
      </w:r>
      <w:r>
        <w:rPr>
          <w:sz w:val="20"/>
          <w:szCs w:val="20"/>
        </w:rPr>
        <w:t>OK as changed?</w:t>
      </w:r>
    </w:p>
  </w:comment>
  <w:comment w:id="47" w:author="Prof. Jian Wang (SME)" w:date="2025-11-13T01:53:00Z" w:initials="PJW(">
    <w:p w14:paraId="5357B44D" w14:textId="704F79DB" w:rsidR="009E0818" w:rsidRDefault="009E0818">
      <w:pPr>
        <w:pStyle w:val="CommentText"/>
      </w:pPr>
      <w:r>
        <w:rPr>
          <w:rStyle w:val="CommentReference"/>
        </w:rPr>
        <w:annotationRef/>
      </w:r>
      <w:r>
        <w:rPr>
          <w:rFonts w:hint="eastAsia"/>
        </w:rPr>
        <w:t>This</w:t>
      </w:r>
      <w:r>
        <w:t xml:space="preserve"> finding makes me curious if the wage increase is mainly driven by temporary expansion of fiscal spending, rather than an economic boom in the private sector. Is this sustainable in the long run? </w:t>
      </w:r>
    </w:p>
  </w:comment>
  <w:comment w:id="48" w:author="Shiyu Bo" w:date="2025-12-08T22:27:00Z" w:initials="SB">
    <w:p w14:paraId="22450CC2" w14:textId="049B367B" w:rsidR="001175E3" w:rsidRDefault="001175E3">
      <w:pPr>
        <w:pStyle w:val="CommentText"/>
      </w:pPr>
      <w:r>
        <w:rPr>
          <w:rStyle w:val="CommentReference"/>
        </w:rPr>
        <w:annotationRef/>
      </w:r>
      <w:r>
        <w:rPr>
          <w:rFonts w:hint="eastAsia"/>
        </w:rPr>
        <w:t xml:space="preserve">This is a great question. For </w:t>
      </w:r>
      <w:r>
        <w:t>now,</w:t>
      </w:r>
      <w:r>
        <w:rPr>
          <w:rFonts w:hint="eastAsia"/>
        </w:rPr>
        <w:t xml:space="preserve"> we do not have a good answer whether it is sustainable. From Fig 2 t</w:t>
      </w:r>
      <w:r w:rsidRPr="001175E3">
        <w:t xml:space="preserve">he wage effects do not dissipate after the first few years post-merger; </w:t>
      </w:r>
      <w:r>
        <w:rPr>
          <w:rFonts w:hint="eastAsia"/>
        </w:rPr>
        <w:t>yet</w:t>
      </w:r>
      <w:r w:rsidRPr="001175E3">
        <w:t>, they</w:t>
      </w:r>
      <w:r>
        <w:rPr>
          <w:rFonts w:hint="eastAsia"/>
        </w:rPr>
        <w:t xml:space="preserve"> do not </w:t>
      </w:r>
      <w:r w:rsidRPr="001175E3">
        <w:t xml:space="preserve">grow over time </w:t>
      </w:r>
      <w:r>
        <w:rPr>
          <w:rFonts w:hint="eastAsia"/>
        </w:rPr>
        <w:t>either</w:t>
      </w:r>
      <w:r w:rsidRPr="001175E3">
        <w:t>.</w:t>
      </w:r>
      <w:r>
        <w:rPr>
          <w:rFonts w:hint="eastAsia"/>
        </w:rPr>
        <w:t xml:space="preserve"> The limited time coverage of the CMDS prevent us to provide a official long-run test for this question.</w:t>
      </w:r>
    </w:p>
  </w:comment>
  <w:comment w:id="162" w:author="Gretchen Dykstra" w:date="2025-12-16T06:01:00Z" w:initials="GD">
    <w:p w14:paraId="62604798" w14:textId="77777777" w:rsidR="009E5094" w:rsidRDefault="009E5094" w:rsidP="009E5094">
      <w:r>
        <w:rPr>
          <w:rStyle w:val="CommentReference"/>
        </w:rPr>
        <w:annotationRef/>
      </w:r>
      <w:r>
        <w:rPr>
          <w:sz w:val="20"/>
          <w:szCs w:val="20"/>
        </w:rPr>
        <w:t xml:space="preserve">Check this reference? I'm not seeing this article title or the authors' names in this issue of the publication: </w:t>
      </w:r>
      <w:hyperlink r:id="rId1" w:history="1">
        <w:r w:rsidRPr="00464B85">
          <w:rPr>
            <w:rStyle w:val="Hyperlink"/>
            <w:sz w:val="20"/>
            <w:szCs w:val="20"/>
          </w:rPr>
          <w:t>https://academic.oup.com/joeg/issue/24/1</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E952EA" w15:done="1"/>
  <w15:commentEx w15:paraId="49996A1A" w15:paraIdParent="67E952EA" w15:done="1"/>
  <w15:commentEx w15:paraId="759581CE" w15:done="1"/>
  <w15:commentEx w15:paraId="441C1284" w15:paraIdParent="759581CE" w15:done="1"/>
  <w15:commentEx w15:paraId="276CFE91" w15:done="0"/>
  <w15:commentEx w15:paraId="02B253C7" w15:done="1"/>
  <w15:commentEx w15:paraId="3D4FB55F" w15:done="1"/>
  <w15:commentEx w15:paraId="6E3793E9" w15:paraIdParent="3D4FB55F" w15:done="1"/>
  <w15:commentEx w15:paraId="0EA33C0E" w15:done="1"/>
  <w15:commentEx w15:paraId="112AF63B" w15:paraIdParent="0EA33C0E" w15:done="1"/>
  <w15:commentEx w15:paraId="17ADBAB8" w15:done="0"/>
  <w15:commentEx w15:paraId="5357B44D" w15:done="1"/>
  <w15:commentEx w15:paraId="22450CC2" w15:paraIdParent="5357B44D" w15:done="1"/>
  <w15:commentEx w15:paraId="626047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E06902" w16cex:dateUtc="2025-12-08T01:58:00Z"/>
  <w16cex:commentExtensible w16cex:durableId="457DAD46" w16cex:dateUtc="2025-12-08T14:21:00Z"/>
  <w16cex:commentExtensible w16cex:durableId="2CE0691B" w16cex:dateUtc="2025-12-08T01:59:00Z"/>
  <w16cex:commentExtensible w16cex:durableId="7F5AB124" w16cex:dateUtc="2025-12-08T14:22:00Z"/>
  <w16cex:commentExtensible w16cex:durableId="4BBBC475" w16cex:dateUtc="2025-12-16T11:14:00Z"/>
  <w16cex:commentExtensible w16cex:durableId="2CE0693F" w16cex:dateUtc="2025-12-08T01:59:00Z"/>
  <w16cex:commentExtensible w16cex:durableId="2CE069AF" w16cex:dateUtc="2025-12-08T02:01:00Z"/>
  <w16cex:commentExtensible w16cex:durableId="517CFF59" w16cex:dateUtc="2025-12-08T14:17:00Z"/>
  <w16cex:commentExtensible w16cex:durableId="2CE06A56" w16cex:dateUtc="2025-12-08T02:04:00Z"/>
  <w16cex:commentExtensible w16cex:durableId="2E7675A8" w16cex:dateUtc="2025-12-08T14:14:00Z"/>
  <w16cex:commentExtensible w16cex:durableId="38DEAC13" w16cex:dateUtc="2025-12-16T11:21:00Z"/>
  <w16cex:commentExtensible w16cex:durableId="2CBFB8B5" w16cex:dateUtc="2025-11-12T17:53:00Z"/>
  <w16cex:commentExtensible w16cex:durableId="1D65AEF4" w16cex:dateUtc="2025-12-08T14:27:00Z"/>
  <w16cex:commentExtensible w16cex:durableId="4163ED6D" w16cex:dateUtc="2025-12-16T1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E952EA" w16cid:durableId="2CE06902"/>
  <w16cid:commentId w16cid:paraId="49996A1A" w16cid:durableId="457DAD46"/>
  <w16cid:commentId w16cid:paraId="759581CE" w16cid:durableId="2CE0691B"/>
  <w16cid:commentId w16cid:paraId="441C1284" w16cid:durableId="7F5AB124"/>
  <w16cid:commentId w16cid:paraId="276CFE91" w16cid:durableId="4BBBC475"/>
  <w16cid:commentId w16cid:paraId="02B253C7" w16cid:durableId="2CE0693F"/>
  <w16cid:commentId w16cid:paraId="3D4FB55F" w16cid:durableId="2CE069AF"/>
  <w16cid:commentId w16cid:paraId="6E3793E9" w16cid:durableId="517CFF59"/>
  <w16cid:commentId w16cid:paraId="0EA33C0E" w16cid:durableId="2CE06A56"/>
  <w16cid:commentId w16cid:paraId="112AF63B" w16cid:durableId="2E7675A8"/>
  <w16cid:commentId w16cid:paraId="17ADBAB8" w16cid:durableId="38DEAC13"/>
  <w16cid:commentId w16cid:paraId="5357B44D" w16cid:durableId="2CBFB8B5"/>
  <w16cid:commentId w16cid:paraId="22450CC2" w16cid:durableId="1D65AEF4"/>
  <w16cid:commentId w16cid:paraId="62604798" w16cid:durableId="4163ED6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35EA919A-E77E-1949-8F00-423014A7764C}"/>
    <w:embedBold r:id="rId2" w:fontKey="{F59103AE-3DD9-974B-AD1B-9851A078D8D9}"/>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embedRegular r:id="rId3" w:fontKey="{68AE8E47-817C-2548-B94A-2C512B9FE8F9}"/>
    <w:embedBold r:id="rId4" w:fontKey="{2717E016-FF96-8A42-B9A4-2E752D9C3388}"/>
  </w:font>
  <w:font w:name="Georgia">
    <w:panose1 w:val="02040502050405020303"/>
    <w:charset w:val="00"/>
    <w:family w:val="roman"/>
    <w:pitch w:val="variable"/>
    <w:sig w:usb0="00000287" w:usb1="00000000" w:usb2="00000000" w:usb3="00000000" w:csb0="0000009F" w:csb1="00000000"/>
    <w:embedRegular r:id="rId5" w:fontKey="{1E886D86-7592-D14D-AC4B-CC57D6311F89}"/>
    <w:embedItalic r:id="rId6" w:fontKey="{2F2C152D-B0B9-BC45-8FB1-CF9367E2664D}"/>
  </w:font>
  <w:font w:name="Google Sans Text">
    <w:altName w:val="Calibri"/>
    <w:charset w:val="00"/>
    <w:family w:val="auto"/>
    <w:pitch w:val="default"/>
    <w:embedRegular r:id="rId7" w:fontKey="{FABB1CA7-4CB8-7047-BE55-5AA8784AFD7D}"/>
    <w:embedBold r:id="rId8" w:fontKey="{5D29EAB2-A96E-ED49-A29B-F9EB9C79EABB}"/>
    <w:embedItalic r:id="rId9" w:fontKey="{BCB0AA71-D2FB-874D-8B64-BC9E5AB884DB}"/>
  </w:font>
  <w:font w:name="Google Sans">
    <w:charset w:val="00"/>
    <w:family w:val="auto"/>
    <w:pitch w:val="default"/>
    <w:embedRegular r:id="rId10" w:fontKey="{0F96CE7D-2F90-4548-853F-83EF91F127E8}"/>
    <w:embedBold r:id="rId11" w:fontKey="{2ECD5099-6D65-3843-B787-E5D80D2930EC}"/>
  </w:font>
  <w:font w:name="Merriweather Sans">
    <w:panose1 w:val="00000000000000000000"/>
    <w:charset w:val="4D"/>
    <w:family w:val="auto"/>
    <w:pitch w:val="variable"/>
    <w:sig w:usb0="A00004FF" w:usb1="4000207B" w:usb2="00000000" w:usb3="00000000" w:csb0="00000193" w:csb1="00000000"/>
    <w:embedRegular r:id="rId12" w:fontKey="{DE7627C6-2123-C643-AFDB-9FABDC659B06}"/>
  </w:font>
  <w:font w:name="Calibri">
    <w:panose1 w:val="020F0502020204030204"/>
    <w:charset w:val="00"/>
    <w:family w:val="swiss"/>
    <w:pitch w:val="variable"/>
    <w:sig w:usb0="E4002EFF" w:usb1="C200247B" w:usb2="00000009" w:usb3="00000000" w:csb0="000001FF" w:csb1="00000000"/>
    <w:embedRegular r:id="rId13" w:fontKey="{4E508383-6CDC-5A47-A217-3232111C0B7F}"/>
  </w:font>
  <w:font w:name="Cambria">
    <w:panose1 w:val="02040503050406030204"/>
    <w:charset w:val="00"/>
    <w:family w:val="roman"/>
    <w:pitch w:val="variable"/>
    <w:sig w:usb0="E00006FF" w:usb1="420024FF" w:usb2="02000000" w:usb3="00000000" w:csb0="0000019F" w:csb1="00000000"/>
    <w:embedRegular r:id="rId14" w:fontKey="{316CD091-16E7-5746-AB14-FC208F19AAA5}"/>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retchen Dykstra">
    <w15:presenceInfo w15:providerId="Windows Live" w15:userId="14d7333b6e9e881f"/>
  </w15:person>
  <w15:person w15:author="Fang, Hanming">
    <w15:presenceInfo w15:providerId="AD" w15:userId="S::hfang@upenn.edu::b577ee4a-4c9f-4d91-8283-a29053f3ac67"/>
  </w15:person>
  <w15:person w15:author="Shiyu Bo">
    <w15:presenceInfo w15:providerId="Windows Live" w15:userId="7fbbf3ac4ef88f87"/>
  </w15:person>
  <w15:person w15:author="Prof. Jian Wang (SME)">
    <w15:presenceInfo w15:providerId="AD" w15:userId="S-1-5-21-1739299922-1276963164-2591315638-48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4"/>
  <w:embedTrueTypeFonts/>
  <w:bordersDoNotSurroundHeader/>
  <w:bordersDoNotSurroundFooter/>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105"/>
    <w:rsid w:val="000232E1"/>
    <w:rsid w:val="00090123"/>
    <w:rsid w:val="00090623"/>
    <w:rsid w:val="00091DB3"/>
    <w:rsid w:val="000A3844"/>
    <w:rsid w:val="000A5152"/>
    <w:rsid w:val="000B1CFE"/>
    <w:rsid w:val="001175E3"/>
    <w:rsid w:val="00126A22"/>
    <w:rsid w:val="0012755D"/>
    <w:rsid w:val="001469C7"/>
    <w:rsid w:val="00192415"/>
    <w:rsid w:val="001B47C7"/>
    <w:rsid w:val="001F30B6"/>
    <w:rsid w:val="001F4AFC"/>
    <w:rsid w:val="002000A6"/>
    <w:rsid w:val="00200235"/>
    <w:rsid w:val="00263F09"/>
    <w:rsid w:val="002674DA"/>
    <w:rsid w:val="002E2F6D"/>
    <w:rsid w:val="002F1309"/>
    <w:rsid w:val="00303011"/>
    <w:rsid w:val="00322CB9"/>
    <w:rsid w:val="0034327C"/>
    <w:rsid w:val="00383EC5"/>
    <w:rsid w:val="003923A9"/>
    <w:rsid w:val="003A1B69"/>
    <w:rsid w:val="003A36F3"/>
    <w:rsid w:val="003C57BD"/>
    <w:rsid w:val="00426584"/>
    <w:rsid w:val="0044716C"/>
    <w:rsid w:val="004F674E"/>
    <w:rsid w:val="00515F9F"/>
    <w:rsid w:val="0053171E"/>
    <w:rsid w:val="00564630"/>
    <w:rsid w:val="005B66B2"/>
    <w:rsid w:val="005F0C56"/>
    <w:rsid w:val="0068711E"/>
    <w:rsid w:val="006F55E0"/>
    <w:rsid w:val="00700FC4"/>
    <w:rsid w:val="00735835"/>
    <w:rsid w:val="007D79D1"/>
    <w:rsid w:val="007E43C2"/>
    <w:rsid w:val="00811A5C"/>
    <w:rsid w:val="0086169B"/>
    <w:rsid w:val="008B3EF0"/>
    <w:rsid w:val="008C6F1B"/>
    <w:rsid w:val="008D4D80"/>
    <w:rsid w:val="008E23BD"/>
    <w:rsid w:val="008F334A"/>
    <w:rsid w:val="00912598"/>
    <w:rsid w:val="00974EB4"/>
    <w:rsid w:val="00976FF6"/>
    <w:rsid w:val="009B368B"/>
    <w:rsid w:val="009C0DC4"/>
    <w:rsid w:val="009D019B"/>
    <w:rsid w:val="009D15C8"/>
    <w:rsid w:val="009E0818"/>
    <w:rsid w:val="009E3B72"/>
    <w:rsid w:val="009E5094"/>
    <w:rsid w:val="00A0388D"/>
    <w:rsid w:val="00A10CE1"/>
    <w:rsid w:val="00A214D3"/>
    <w:rsid w:val="00A30CD3"/>
    <w:rsid w:val="00A53925"/>
    <w:rsid w:val="00A96402"/>
    <w:rsid w:val="00AC4B6E"/>
    <w:rsid w:val="00B6013B"/>
    <w:rsid w:val="00B65BFD"/>
    <w:rsid w:val="00B774A6"/>
    <w:rsid w:val="00BA19EB"/>
    <w:rsid w:val="00BA7994"/>
    <w:rsid w:val="00BB6E56"/>
    <w:rsid w:val="00BC497E"/>
    <w:rsid w:val="00BD335D"/>
    <w:rsid w:val="00C27761"/>
    <w:rsid w:val="00C657BF"/>
    <w:rsid w:val="00C8118F"/>
    <w:rsid w:val="00C81DF9"/>
    <w:rsid w:val="00CF26A7"/>
    <w:rsid w:val="00D028D1"/>
    <w:rsid w:val="00D3558C"/>
    <w:rsid w:val="00D44C61"/>
    <w:rsid w:val="00D451E7"/>
    <w:rsid w:val="00D51669"/>
    <w:rsid w:val="00D64C74"/>
    <w:rsid w:val="00D87408"/>
    <w:rsid w:val="00DA0574"/>
    <w:rsid w:val="00DA5C1F"/>
    <w:rsid w:val="00DD1CD0"/>
    <w:rsid w:val="00DE34DF"/>
    <w:rsid w:val="00E15D65"/>
    <w:rsid w:val="00E455F4"/>
    <w:rsid w:val="00E45B3E"/>
    <w:rsid w:val="00E46721"/>
    <w:rsid w:val="00E47021"/>
    <w:rsid w:val="00EB052D"/>
    <w:rsid w:val="00ED0AD1"/>
    <w:rsid w:val="00F12A8B"/>
    <w:rsid w:val="00F256F8"/>
    <w:rsid w:val="00F27F54"/>
    <w:rsid w:val="00F3685B"/>
    <w:rsid w:val="00F5198E"/>
    <w:rsid w:val="00F63800"/>
    <w:rsid w:val="00F7471E"/>
    <w:rsid w:val="00F80FB1"/>
    <w:rsid w:val="00F816AF"/>
    <w:rsid w:val="00F83105"/>
    <w:rsid w:val="00F83CD9"/>
    <w:rsid w:val="00F8780E"/>
    <w:rsid w:val="00FA12B1"/>
    <w:rsid w:val="00FB6EE7"/>
    <w:rsid w:val="00FD65B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04B9C"/>
  <w15:docId w15:val="{32667F41-02BF-F74B-912F-D1DEB044B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9E0818"/>
    <w:rPr>
      <w:sz w:val="16"/>
      <w:szCs w:val="16"/>
    </w:rPr>
  </w:style>
  <w:style w:type="paragraph" w:styleId="CommentText">
    <w:name w:val="annotation text"/>
    <w:basedOn w:val="Normal"/>
    <w:link w:val="CommentTextChar"/>
    <w:uiPriority w:val="99"/>
    <w:semiHidden/>
    <w:unhideWhenUsed/>
    <w:rsid w:val="009E0818"/>
    <w:rPr>
      <w:sz w:val="20"/>
      <w:szCs w:val="20"/>
    </w:rPr>
  </w:style>
  <w:style w:type="character" w:customStyle="1" w:styleId="CommentTextChar">
    <w:name w:val="Comment Text Char"/>
    <w:basedOn w:val="DefaultParagraphFont"/>
    <w:link w:val="CommentText"/>
    <w:uiPriority w:val="99"/>
    <w:semiHidden/>
    <w:rsid w:val="009E0818"/>
    <w:rPr>
      <w:sz w:val="20"/>
      <w:szCs w:val="20"/>
    </w:rPr>
  </w:style>
  <w:style w:type="paragraph" w:styleId="CommentSubject">
    <w:name w:val="annotation subject"/>
    <w:basedOn w:val="CommentText"/>
    <w:next w:val="CommentText"/>
    <w:link w:val="CommentSubjectChar"/>
    <w:uiPriority w:val="99"/>
    <w:semiHidden/>
    <w:unhideWhenUsed/>
    <w:rsid w:val="009E0818"/>
    <w:rPr>
      <w:b/>
      <w:bCs/>
    </w:rPr>
  </w:style>
  <w:style w:type="character" w:customStyle="1" w:styleId="CommentSubjectChar">
    <w:name w:val="Comment Subject Char"/>
    <w:basedOn w:val="CommentTextChar"/>
    <w:link w:val="CommentSubject"/>
    <w:uiPriority w:val="99"/>
    <w:semiHidden/>
    <w:rsid w:val="009E0818"/>
    <w:rPr>
      <w:b/>
      <w:bCs/>
      <w:sz w:val="20"/>
      <w:szCs w:val="20"/>
    </w:rPr>
  </w:style>
  <w:style w:type="paragraph" w:styleId="BalloonText">
    <w:name w:val="Balloon Text"/>
    <w:basedOn w:val="Normal"/>
    <w:link w:val="BalloonTextChar"/>
    <w:uiPriority w:val="99"/>
    <w:semiHidden/>
    <w:unhideWhenUsed/>
    <w:rsid w:val="00B6013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013B"/>
    <w:rPr>
      <w:rFonts w:ascii="Times New Roman" w:hAnsi="Times New Roman" w:cs="Times New Roman"/>
      <w:sz w:val="18"/>
      <w:szCs w:val="18"/>
    </w:rPr>
  </w:style>
  <w:style w:type="paragraph" w:styleId="Revision">
    <w:name w:val="Revision"/>
    <w:hidden/>
    <w:uiPriority w:val="99"/>
    <w:semiHidden/>
    <w:rsid w:val="00200235"/>
    <w:pPr>
      <w:widowControl/>
    </w:pPr>
  </w:style>
  <w:style w:type="paragraph" w:styleId="Bibliography">
    <w:name w:val="Bibliography"/>
    <w:basedOn w:val="Normal"/>
    <w:next w:val="Normal"/>
    <w:uiPriority w:val="37"/>
    <w:unhideWhenUsed/>
    <w:rsid w:val="00F8780E"/>
    <w:pPr>
      <w:pBdr>
        <w:top w:val="nil"/>
        <w:left w:val="nil"/>
        <w:bottom w:val="nil"/>
        <w:right w:val="nil"/>
        <w:between w:val="nil"/>
      </w:pBdr>
      <w:spacing w:after="240" w:line="276" w:lineRule="auto"/>
      <w:ind w:left="360" w:hanging="360"/>
    </w:pPr>
    <w:rPr>
      <w:rFonts w:ascii="Google Sans Text" w:eastAsia="Google Sans Text" w:hAnsi="Google Sans Text" w:cs="Google Sans Text"/>
      <w:color w:val="1B1C1D"/>
    </w:rPr>
  </w:style>
  <w:style w:type="character" w:styleId="Hyperlink">
    <w:name w:val="Hyperlink"/>
    <w:basedOn w:val="DefaultParagraphFont"/>
    <w:uiPriority w:val="99"/>
    <w:unhideWhenUsed/>
    <w:rsid w:val="00AC4B6E"/>
    <w:rPr>
      <w:color w:val="0000FF" w:themeColor="hyperlink"/>
      <w:u w:val="single"/>
    </w:rPr>
  </w:style>
  <w:style w:type="character" w:styleId="UnresolvedMention">
    <w:name w:val="Unresolved Mention"/>
    <w:basedOn w:val="DefaultParagraphFont"/>
    <w:uiPriority w:val="99"/>
    <w:semiHidden/>
    <w:unhideWhenUsed/>
    <w:rsid w:val="00AC4B6E"/>
    <w:rPr>
      <w:color w:val="605E5C"/>
      <w:shd w:val="clear" w:color="auto" w:fill="E1DFDD"/>
    </w:rPr>
  </w:style>
  <w:style w:type="character" w:styleId="FollowedHyperlink">
    <w:name w:val="FollowedHyperlink"/>
    <w:basedOn w:val="DefaultParagraphFont"/>
    <w:uiPriority w:val="99"/>
    <w:semiHidden/>
    <w:unhideWhenUsed/>
    <w:rsid w:val="00F80FB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omments.xml.rels><?xml version="1.0" encoding="UTF-8" standalone="yes"?>
<Relationships xmlns="http://schemas.openxmlformats.org/package/2006/relationships"><Relationship Id="rId1" Type="http://schemas.openxmlformats.org/officeDocument/2006/relationships/hyperlink" Target="https://academic.oup.com/joeg/issue/24/1"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webSettings" Target="webSettings.xml"/><Relationship Id="rId7" Type="http://schemas.microsoft.com/office/2018/08/relationships/commentsExtensible" Target="commentsExtensible.xml"/><Relationship Id="rId12" Type="http://schemas.microsoft.com/office/2011/relationships/people" Target="people.xml"/><Relationship Id="rId2" Type="http://schemas.openxmlformats.org/officeDocument/2006/relationships/settings" Target="settings.xml"/><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fontTable" Target="fontTable.xml"/><Relationship Id="rId5" Type="http://schemas.microsoft.com/office/2011/relationships/commentsExtended" Target="commentsExtended.xml"/><Relationship Id="rId10" Type="http://schemas.openxmlformats.org/officeDocument/2006/relationships/image" Target="media/image3.png"/><Relationship Id="rId4" Type="http://schemas.openxmlformats.org/officeDocument/2006/relationships/comments" Target="comment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5</Pages>
  <Words>1309</Words>
  <Characters>8554</Characters>
  <Application>Microsoft Office Word</Application>
  <DocSecurity>0</DocSecurity>
  <Lines>137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Shiyu Bo</dc:creator>
  <cp:lastModifiedBy>Gretchen Dykstra</cp:lastModifiedBy>
  <cp:revision>41</cp:revision>
  <dcterms:created xsi:type="dcterms:W3CDTF">2025-11-12T02:02:00Z</dcterms:created>
  <dcterms:modified xsi:type="dcterms:W3CDTF">2025-12-16T11:22:00Z</dcterms:modified>
</cp:coreProperties>
</file>